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13B16F" w14:textId="77777777" w:rsidR="000E7277" w:rsidRDefault="000E7277" w:rsidP="008B0DC2">
      <w:pPr>
        <w:ind w:firstLine="420"/>
        <w:rPr>
          <w:b/>
          <w:sz w:val="48"/>
          <w:szCs w:val="48"/>
        </w:rPr>
      </w:pPr>
    </w:p>
    <w:p w14:paraId="48CBAB16" w14:textId="3ABBC6C6" w:rsidR="00EB21A5" w:rsidRDefault="000E7277" w:rsidP="008B0DC2">
      <w:pPr>
        <w:ind w:firstLine="420"/>
        <w:rPr>
          <w:b/>
          <w:sz w:val="48"/>
          <w:szCs w:val="48"/>
        </w:rPr>
      </w:pPr>
      <w:r>
        <w:rPr>
          <w:b/>
          <w:sz w:val="48"/>
          <w:szCs w:val="48"/>
        </w:rPr>
        <w:t>走向</w:t>
      </w:r>
      <w:r w:rsidR="008B0DC2">
        <w:rPr>
          <w:b/>
          <w:sz w:val="48"/>
          <w:szCs w:val="48"/>
        </w:rPr>
        <w:t>区块链</w:t>
      </w:r>
      <w:r>
        <w:rPr>
          <w:b/>
          <w:sz w:val="48"/>
          <w:szCs w:val="48"/>
        </w:rPr>
        <w:t>时代</w:t>
      </w:r>
    </w:p>
    <w:p w14:paraId="475CA53A" w14:textId="77777777" w:rsidR="008B0DC2" w:rsidRDefault="008B0DC2">
      <w:pPr>
        <w:rPr>
          <w:b/>
          <w:sz w:val="48"/>
          <w:szCs w:val="48"/>
        </w:rPr>
      </w:pPr>
    </w:p>
    <w:p w14:paraId="694C6527" w14:textId="1A505C4F" w:rsidR="008B0DC2" w:rsidRDefault="00747889">
      <w:pPr>
        <w:rPr>
          <w:b/>
          <w:sz w:val="48"/>
          <w:szCs w:val="48"/>
        </w:rPr>
      </w:pPr>
      <w:r w:rsidRPr="00F1380A">
        <w:rPr>
          <w:rFonts w:ascii="STSong" w:eastAsia="STSong" w:hAnsi="STSong" w:cs="Arial" w:hint="eastAsia"/>
          <w:color w:val="434343"/>
        </w:rPr>
        <w:t>互联网领域最知名的“预言家”凯文·凯利在《失控》一书中指出，未来世界的趋势是去中心化的。亚当•斯密的“看不见的手”就是对市场去中心化本质的一个很好的概括。两点之间直线最短，人们之间沟通的最好方式也是直接沟通，无论从哪个角度切入，去中心化的市场本质都是无可辩驳的。</w:t>
      </w:r>
    </w:p>
    <w:p w14:paraId="411DEDF5" w14:textId="7D742D3E" w:rsidR="005C337A" w:rsidRPr="00F1380A" w:rsidRDefault="005C337A" w:rsidP="005C337A">
      <w:pPr>
        <w:ind w:firstLine="480"/>
        <w:rPr>
          <w:rFonts w:ascii="STSong" w:eastAsia="STSong" w:hAnsi="STSong" w:cs="Arial"/>
          <w:color w:val="434343"/>
        </w:rPr>
      </w:pPr>
      <w:r w:rsidRPr="00F1380A">
        <w:rPr>
          <w:rFonts w:ascii="STSong" w:eastAsia="STSong" w:hAnsi="STSong" w:cs="Arial" w:hint="eastAsia"/>
          <w:color w:val="434343"/>
        </w:rPr>
        <w:t>比特币的信用基础区块链技术是一种巨大的技术突破</w:t>
      </w:r>
      <w:r w:rsidRPr="00F1380A">
        <w:rPr>
          <w:rFonts w:ascii="STSong" w:eastAsia="STSong" w:hAnsi="STSong" w:cs="Arial"/>
          <w:color w:val="434343"/>
        </w:rPr>
        <w:t>，</w:t>
      </w:r>
      <w:r w:rsidRPr="00F1380A">
        <w:rPr>
          <w:rFonts w:ascii="STSong" w:eastAsia="STSong" w:hAnsi="STSong" w:cs="Arial" w:hint="eastAsia"/>
          <w:color w:val="434343"/>
        </w:rPr>
        <w:t>这种以</w:t>
      </w:r>
      <w:r w:rsidRPr="00F1380A">
        <w:rPr>
          <w:rFonts w:ascii="STSong" w:eastAsia="STSong" w:hAnsi="STSong" w:cs="Arial"/>
          <w:color w:val="434343"/>
        </w:rPr>
        <w:t>P2P为基础的去中心化的新体系，</w:t>
      </w:r>
      <w:r w:rsidRPr="00F1380A">
        <w:rPr>
          <w:rFonts w:ascii="STSong" w:eastAsia="STSong" w:hAnsi="STSong" w:cs="Arial" w:hint="eastAsia"/>
          <w:color w:val="434343"/>
        </w:rPr>
        <w:t>它革新了互联网与金融产业</w:t>
      </w:r>
      <w:r w:rsidRPr="00F1380A">
        <w:rPr>
          <w:rFonts w:ascii="STSong" w:eastAsia="STSong" w:hAnsi="STSong" w:cs="Arial"/>
          <w:color w:val="434343"/>
        </w:rPr>
        <w:t>，</w:t>
      </w:r>
      <w:r w:rsidRPr="00F1380A">
        <w:rPr>
          <w:rFonts w:ascii="STSong" w:eastAsia="STSong" w:hAnsi="STSong" w:cs="Arial" w:hint="eastAsia"/>
          <w:color w:val="434343"/>
        </w:rPr>
        <w:t>现在的比特币行业</w:t>
      </w:r>
      <w:r w:rsidRPr="00F1380A">
        <w:rPr>
          <w:rFonts w:ascii="STSong" w:eastAsia="STSong" w:hAnsi="STSong" w:cs="Arial"/>
          <w:color w:val="434343"/>
        </w:rPr>
        <w:t>，</w:t>
      </w:r>
      <w:r w:rsidRPr="00F1380A">
        <w:rPr>
          <w:rFonts w:ascii="STSong" w:eastAsia="STSong" w:hAnsi="STSong" w:cs="Arial" w:hint="eastAsia"/>
          <w:color w:val="434343"/>
        </w:rPr>
        <w:t>只想当于</w:t>
      </w:r>
      <w:r w:rsidRPr="00F1380A">
        <w:rPr>
          <w:rFonts w:ascii="STSong" w:eastAsia="STSong" w:hAnsi="STSong" w:cs="Arial"/>
          <w:color w:val="434343"/>
        </w:rPr>
        <w:t>1994年左右的互联网，还处于基础建议阶段，但未来十年，区块链有可能取代互联网。</w:t>
      </w:r>
    </w:p>
    <w:p w14:paraId="0270D309" w14:textId="29ED582F" w:rsidR="0027665A" w:rsidRDefault="0027665A">
      <w:pPr>
        <w:pStyle w:val="31"/>
      </w:pPr>
    </w:p>
    <w:p w14:paraId="6CF8A6DF" w14:textId="75212CB8" w:rsidR="005C337A" w:rsidRDefault="005C337A" w:rsidP="0027665A">
      <w:pPr>
        <w:rPr>
          <w:rFonts w:ascii="微软雅黑" w:eastAsia="微软雅黑" w:hAnsi="微软雅黑"/>
          <w:color w:val="333333"/>
          <w:shd w:val="clear" w:color="auto" w:fill="FFFFFF"/>
        </w:rPr>
      </w:pPr>
    </w:p>
    <w:p w14:paraId="5A0E3082" w14:textId="23FE3852" w:rsidR="005C337A" w:rsidRDefault="007112F2" w:rsidP="007112F2">
      <w:pPr>
        <w:pStyle w:val="1"/>
        <w:rPr>
          <w:shd w:val="clear" w:color="auto" w:fill="FFFFFF"/>
        </w:rPr>
      </w:pPr>
      <w:r>
        <w:rPr>
          <w:shd w:val="clear" w:color="auto" w:fill="FFFFFF"/>
        </w:rPr>
        <w:t>第</w:t>
      </w:r>
      <w:r>
        <w:rPr>
          <w:shd w:val="clear" w:color="auto" w:fill="FFFFFF"/>
        </w:rPr>
        <w:t>1</w:t>
      </w:r>
      <w:r>
        <w:rPr>
          <w:rFonts w:hint="eastAsia"/>
          <w:shd w:val="clear" w:color="auto" w:fill="FFFFFF"/>
        </w:rPr>
        <w:t>章</w:t>
      </w:r>
      <w:r>
        <w:rPr>
          <w:shd w:val="clear" w:color="auto" w:fill="FFFFFF"/>
        </w:rPr>
        <w:t xml:space="preserve"> </w:t>
      </w:r>
      <w:r w:rsidR="005C337A" w:rsidRPr="005C337A">
        <w:rPr>
          <w:rFonts w:hint="eastAsia"/>
          <w:shd w:val="clear" w:color="auto" w:fill="FFFFFF"/>
        </w:rPr>
        <w:t>区块链</w:t>
      </w:r>
      <w:r w:rsidR="005C337A" w:rsidRPr="005C337A">
        <w:rPr>
          <w:shd w:val="clear" w:color="auto" w:fill="FFFFFF"/>
        </w:rPr>
        <w:t>：</w:t>
      </w:r>
      <w:r w:rsidR="005C337A" w:rsidRPr="005C337A">
        <w:rPr>
          <w:rFonts w:hint="eastAsia"/>
          <w:shd w:val="clear" w:color="auto" w:fill="FFFFFF"/>
        </w:rPr>
        <w:t>前世</w:t>
      </w:r>
      <w:r w:rsidR="005C337A" w:rsidRPr="005C337A">
        <w:rPr>
          <w:shd w:val="clear" w:color="auto" w:fill="FFFFFF"/>
        </w:rPr>
        <w:t>今</w:t>
      </w:r>
      <w:r w:rsidR="0077016F">
        <w:rPr>
          <w:rFonts w:hint="eastAsia"/>
          <w:shd w:val="clear" w:color="auto" w:fill="FFFFFF"/>
        </w:rPr>
        <w:t>生</w:t>
      </w:r>
    </w:p>
    <w:p w14:paraId="690E0569" w14:textId="20191F6C" w:rsidR="007E53DC" w:rsidRDefault="00703955" w:rsidP="00C3681B">
      <w:pPr>
        <w:pStyle w:val="2"/>
        <w:numPr>
          <w:ilvl w:val="1"/>
          <w:numId w:val="3"/>
        </w:numPr>
        <w:rPr>
          <w:shd w:val="clear" w:color="auto" w:fill="FFFFFF"/>
        </w:rPr>
      </w:pPr>
      <w:r>
        <w:rPr>
          <w:shd w:val="clear" w:color="auto" w:fill="FFFFFF"/>
        </w:rPr>
        <w:t>比特币</w:t>
      </w:r>
    </w:p>
    <w:p w14:paraId="1FFE5C94" w14:textId="11E8BDAE" w:rsidR="00DC72B7" w:rsidRDefault="00DC72B7" w:rsidP="00DC72B7">
      <w:pPr>
        <w:pStyle w:val="3"/>
        <w:numPr>
          <w:ilvl w:val="2"/>
          <w:numId w:val="3"/>
        </w:numPr>
      </w:pPr>
      <w:r>
        <w:rPr>
          <w:rFonts w:hint="eastAsia"/>
        </w:rPr>
        <w:t>产生</w:t>
      </w:r>
      <w:r w:rsidR="00852004">
        <w:t>背景</w:t>
      </w:r>
    </w:p>
    <w:p w14:paraId="6B1460C7" w14:textId="4435EBB3" w:rsidR="00A23127" w:rsidRPr="006370E3" w:rsidRDefault="00A23127" w:rsidP="006370E3">
      <w:pPr>
        <w:pStyle w:val="a7"/>
        <w:shd w:val="clear" w:color="auto" w:fill="FFFFFF"/>
        <w:spacing w:before="0" w:beforeAutospacing="0" w:after="0" w:afterAutospacing="0" w:line="450" w:lineRule="atLeast"/>
        <w:ind w:firstLine="420"/>
        <w:rPr>
          <w:color w:val="4A4A4A"/>
          <w:rPrChange w:id="0" w:author="Microsoft Office 用户" w:date="2016-03-13T19:19:00Z">
            <w:rPr>
              <w:rFonts w:ascii="Helvetica" w:hAnsi="Helvetica" w:cs="Helvetica"/>
              <w:sz w:val="28"/>
              <w:szCs w:val="28"/>
            </w:rPr>
          </w:rPrChange>
        </w:rPr>
        <w:pPrChange w:id="1" w:author="Microsoft Office 用户" w:date="2016-03-13T19:19:00Z">
          <w:pPr>
            <w:autoSpaceDE w:val="0"/>
            <w:autoSpaceDN w:val="0"/>
            <w:adjustRightInd w:val="0"/>
            <w:ind w:firstLine="420"/>
          </w:pPr>
        </w:pPrChange>
      </w:pPr>
      <w:r w:rsidRPr="006370E3">
        <w:rPr>
          <w:color w:val="4A4A4A"/>
          <w:rPrChange w:id="2" w:author="Microsoft Office 用户" w:date="2016-03-13T19:19:00Z">
            <w:rPr>
              <w:rFonts w:ascii="Helvetica" w:hAnsi="Helvetica" w:cs="Helvetica"/>
              <w:sz w:val="28"/>
              <w:szCs w:val="28"/>
            </w:rPr>
          </w:rPrChange>
        </w:rPr>
        <w:t>比特币（</w:t>
      </w:r>
      <w:r w:rsidRPr="006370E3">
        <w:rPr>
          <w:color w:val="4A4A4A"/>
          <w:rPrChange w:id="3" w:author="Microsoft Office 用户" w:date="2016-03-13T19:19:00Z">
            <w:rPr>
              <w:rFonts w:ascii="Helvetica" w:hAnsi="Helvetica" w:cs="Helvetica"/>
              <w:sz w:val="28"/>
              <w:szCs w:val="28"/>
            </w:rPr>
          </w:rPrChange>
        </w:rPr>
        <w:t>BitCoin</w:t>
      </w:r>
      <w:r w:rsidRPr="006370E3">
        <w:rPr>
          <w:color w:val="4A4A4A"/>
          <w:rPrChange w:id="4" w:author="Microsoft Office 用户" w:date="2016-03-13T19:19:00Z">
            <w:rPr>
              <w:rFonts w:ascii="Helvetica" w:hAnsi="Helvetica" w:cs="Helvetica"/>
              <w:sz w:val="28"/>
              <w:szCs w:val="28"/>
            </w:rPr>
          </w:rPrChange>
        </w:rPr>
        <w:t>）的概念最初由中本聪在</w:t>
      </w:r>
      <w:r w:rsidRPr="006370E3">
        <w:rPr>
          <w:color w:val="4A4A4A"/>
          <w:rPrChange w:id="5" w:author="Microsoft Office 用户" w:date="2016-03-13T19:19:00Z">
            <w:rPr>
              <w:rFonts w:ascii="Helvetica" w:hAnsi="Helvetica" w:cs="Helvetica"/>
              <w:sz w:val="28"/>
              <w:szCs w:val="28"/>
            </w:rPr>
          </w:rPrChange>
        </w:rPr>
        <w:t>2008</w:t>
      </w:r>
      <w:r w:rsidRPr="006370E3">
        <w:rPr>
          <w:color w:val="4A4A4A"/>
          <w:rPrChange w:id="6" w:author="Microsoft Office 用户" w:date="2016-03-13T19:19:00Z">
            <w:rPr>
              <w:rFonts w:ascii="Helvetica" w:hAnsi="Helvetica" w:cs="Helvetica"/>
              <w:sz w:val="28"/>
              <w:szCs w:val="28"/>
            </w:rPr>
          </w:rPrChange>
        </w:rPr>
        <w:t>年发表的论文《比特币：</w:t>
      </w:r>
      <w:r w:rsidRPr="006370E3">
        <w:rPr>
          <w:rFonts w:hint="eastAsia"/>
          <w:color w:val="4A4A4A"/>
          <w:rPrChange w:id="7" w:author="Microsoft Office 用户" w:date="2016-03-13T19:19:00Z">
            <w:rPr>
              <w:rFonts w:ascii="Helvetica" w:hAnsi="Helvetica" w:cs="Helvetica" w:hint="eastAsia"/>
              <w:sz w:val="28"/>
              <w:szCs w:val="28"/>
            </w:rPr>
          </w:rPrChange>
        </w:rPr>
        <w:t>一种</w:t>
      </w:r>
      <w:r w:rsidRPr="006370E3">
        <w:rPr>
          <w:color w:val="4A4A4A"/>
          <w:rPrChange w:id="8" w:author="Microsoft Office 用户" w:date="2016-03-13T19:19:00Z">
            <w:rPr>
              <w:rFonts w:ascii="Helvetica" w:hAnsi="Helvetica" w:cs="Helvetica"/>
              <w:sz w:val="28"/>
              <w:szCs w:val="28"/>
            </w:rPr>
          </w:rPrChange>
        </w:rPr>
        <w:t>点对点的电子现金系统》提出，根据中本聪的思路设计发布的开源软件以及建构其上的</w:t>
      </w:r>
      <w:r w:rsidR="00E331DE" w:rsidRPr="006370E3">
        <w:rPr>
          <w:color w:val="4A4A4A"/>
          <w:rPrChange w:id="9" w:author="Microsoft Office 用户" w:date="2016-03-13T19:19:00Z">
            <w:rPr>
              <w:rFonts w:ascii="Helvetica" w:hAnsi="Helvetica" w:cs="Helvetica"/>
              <w:sz w:val="28"/>
              <w:szCs w:val="28"/>
            </w:rPr>
          </w:rPrChange>
        </w:rPr>
        <w:t>P2</w:t>
      </w:r>
      <w:r w:rsidR="00E331DE" w:rsidRPr="006370E3">
        <w:rPr>
          <w:rFonts w:hint="eastAsia"/>
          <w:color w:val="4A4A4A"/>
          <w:rPrChange w:id="10" w:author="Microsoft Office 用户" w:date="2016-03-13T19:19:00Z">
            <w:rPr>
              <w:rFonts w:ascii="Helvetica" w:hAnsi="Helvetica" w:cs="Helvetica" w:hint="eastAsia"/>
              <w:sz w:val="28"/>
              <w:szCs w:val="28"/>
            </w:rPr>
          </w:rPrChange>
        </w:rPr>
        <w:t>P</w:t>
      </w:r>
      <w:r w:rsidRPr="006370E3">
        <w:rPr>
          <w:color w:val="4A4A4A"/>
          <w:rPrChange w:id="11" w:author="Microsoft Office 用户" w:date="2016-03-13T19:19:00Z">
            <w:rPr>
              <w:rFonts w:ascii="Helvetica" w:hAnsi="Helvetica" w:cs="Helvetica"/>
              <w:sz w:val="28"/>
              <w:szCs w:val="28"/>
            </w:rPr>
          </w:rPrChange>
        </w:rPr>
        <w:t>网络。比特币是一种</w:t>
      </w:r>
      <w:r w:rsidRPr="006370E3">
        <w:rPr>
          <w:color w:val="4A4A4A"/>
          <w:rPrChange w:id="12" w:author="Microsoft Office 用户" w:date="2016-03-13T19:19:00Z">
            <w:rPr>
              <w:rFonts w:ascii="Helvetica" w:hAnsi="Helvetica" w:cs="Helvetica"/>
              <w:sz w:val="28"/>
              <w:szCs w:val="28"/>
            </w:rPr>
          </w:rPrChange>
        </w:rPr>
        <w:t>P2P</w:t>
      </w:r>
      <w:r w:rsidRPr="006370E3">
        <w:rPr>
          <w:color w:val="4A4A4A"/>
          <w:rPrChange w:id="13" w:author="Microsoft Office 用户" w:date="2016-03-13T19:19:00Z">
            <w:rPr>
              <w:rFonts w:ascii="Helvetica" w:hAnsi="Helvetica" w:cs="Helvetica"/>
              <w:sz w:val="28"/>
              <w:szCs w:val="28"/>
            </w:rPr>
          </w:rPrChange>
        </w:rPr>
        <w:t>形式的数字货币。点对点的传输意味着一个去中心化的支付系统。</w:t>
      </w:r>
    </w:p>
    <w:p w14:paraId="07D19640" w14:textId="77777777" w:rsidR="00A23127" w:rsidRPr="006370E3" w:rsidRDefault="00A23127" w:rsidP="006370E3">
      <w:pPr>
        <w:pStyle w:val="a7"/>
        <w:shd w:val="clear" w:color="auto" w:fill="FFFFFF"/>
        <w:spacing w:before="0" w:beforeAutospacing="0" w:after="0" w:afterAutospacing="0" w:line="450" w:lineRule="atLeast"/>
        <w:ind w:firstLine="420"/>
        <w:rPr>
          <w:color w:val="4A4A4A"/>
          <w:rPrChange w:id="14" w:author="Microsoft Office 用户" w:date="2016-03-13T19:19:00Z">
            <w:rPr>
              <w:rFonts w:ascii="Helvetica" w:hAnsi="Helvetica" w:cs="Helvetica"/>
              <w:sz w:val="28"/>
              <w:szCs w:val="28"/>
            </w:rPr>
          </w:rPrChange>
        </w:rPr>
        <w:pPrChange w:id="15" w:author="Microsoft Office 用户" w:date="2016-03-13T19:19:00Z">
          <w:pPr/>
        </w:pPrChange>
      </w:pPr>
      <w:r w:rsidRPr="006370E3">
        <w:rPr>
          <w:color w:val="4A4A4A"/>
          <w:rPrChange w:id="16" w:author="Microsoft Office 用户" w:date="2016-03-13T19:19:00Z">
            <w:rPr>
              <w:rFonts w:ascii="Helvetica" w:hAnsi="Helvetica" w:cs="Helvetica"/>
              <w:sz w:val="28"/>
              <w:szCs w:val="28"/>
            </w:rPr>
          </w:rPrChange>
        </w:rPr>
        <w:t>与大多数货币不同，比特币不依靠特定货币机构发行，它依据特定算法，通过大量的计算产生，比特币经济使用整个</w:t>
      </w:r>
      <w:r w:rsidRPr="006370E3">
        <w:rPr>
          <w:color w:val="4A4A4A"/>
          <w:rPrChange w:id="17" w:author="Microsoft Office 用户" w:date="2016-03-13T19:19:00Z">
            <w:rPr>
              <w:rFonts w:ascii="Helvetica" w:hAnsi="Helvetica" w:cs="Helvetica"/>
              <w:sz w:val="28"/>
              <w:szCs w:val="28"/>
            </w:rPr>
          </w:rPrChange>
        </w:rPr>
        <w:t>P2P</w:t>
      </w:r>
      <w:r w:rsidRPr="006370E3">
        <w:rPr>
          <w:color w:val="4A4A4A"/>
          <w:rPrChange w:id="18" w:author="Microsoft Office 用户" w:date="2016-03-13T19:19:00Z">
            <w:rPr>
              <w:rFonts w:ascii="Helvetica" w:hAnsi="Helvetica" w:cs="Helvetica"/>
              <w:sz w:val="28"/>
              <w:szCs w:val="28"/>
            </w:rPr>
          </w:rPrChange>
        </w:rPr>
        <w:t>网络中众多节点构成的</w:t>
      </w:r>
      <w:r w:rsidR="00D74B20" w:rsidRPr="006370E3">
        <w:rPr>
          <w:color w:val="4A4A4A"/>
          <w:rPrChange w:id="19" w:author="Microsoft Office 用户" w:date="2016-03-13T19:19:00Z">
            <w:rPr/>
          </w:rPrChange>
        </w:rPr>
        <w:fldChar w:fldCharType="begin"/>
      </w:r>
      <w:r w:rsidR="00D74B20" w:rsidRPr="006370E3">
        <w:rPr>
          <w:color w:val="4A4A4A"/>
          <w:rPrChange w:id="20" w:author="Microsoft Office 用户" w:date="2016-03-13T19:19:00Z">
            <w:rPr/>
          </w:rPrChange>
        </w:rPr>
        <w:instrText xml:space="preserve"> HYPERLINK "http://baike.baidu.com/view/68389.htm" </w:instrText>
      </w:r>
      <w:r w:rsidR="00D74B20" w:rsidRPr="006370E3">
        <w:rPr>
          <w:color w:val="4A4A4A"/>
          <w:rPrChange w:id="21" w:author="Microsoft Office 用户" w:date="2016-03-13T19:19:00Z">
            <w:rPr/>
          </w:rPrChange>
        </w:rPr>
        <w:fldChar w:fldCharType="separate"/>
      </w:r>
      <w:r w:rsidRPr="006370E3">
        <w:rPr>
          <w:color w:val="4A4A4A"/>
          <w:rPrChange w:id="22" w:author="Microsoft Office 用户" w:date="2016-03-13T19:19:00Z">
            <w:rPr>
              <w:rFonts w:ascii="Helvetica" w:hAnsi="Helvetica" w:cs="Helvetica"/>
              <w:sz w:val="28"/>
              <w:szCs w:val="28"/>
            </w:rPr>
          </w:rPrChange>
        </w:rPr>
        <w:t>分布式</w:t>
      </w:r>
      <w:r w:rsidRPr="006370E3">
        <w:rPr>
          <w:color w:val="4A4A4A"/>
          <w:rPrChange w:id="23" w:author="Microsoft Office 用户" w:date="2016-03-13T19:19:00Z">
            <w:rPr>
              <w:rFonts w:ascii="Helvetica" w:hAnsi="Helvetica" w:cs="Helvetica"/>
              <w:sz w:val="28"/>
              <w:szCs w:val="28"/>
            </w:rPr>
          </w:rPrChange>
        </w:rPr>
        <w:lastRenderedPageBreak/>
        <w:t>数据库</w:t>
      </w:r>
      <w:r w:rsidR="00D74B20" w:rsidRPr="006370E3">
        <w:rPr>
          <w:color w:val="4A4A4A"/>
          <w:rPrChange w:id="24" w:author="Microsoft Office 用户" w:date="2016-03-13T19:19:00Z">
            <w:rPr>
              <w:rFonts w:ascii="Helvetica" w:hAnsi="Helvetica" w:cs="Helvetica"/>
              <w:sz w:val="28"/>
              <w:szCs w:val="28"/>
            </w:rPr>
          </w:rPrChange>
        </w:rPr>
        <w:fldChar w:fldCharType="end"/>
      </w:r>
      <w:r w:rsidRPr="006370E3">
        <w:rPr>
          <w:color w:val="4A4A4A"/>
          <w:rPrChange w:id="25" w:author="Microsoft Office 用户" w:date="2016-03-13T19:19:00Z">
            <w:rPr>
              <w:rFonts w:ascii="Helvetica" w:hAnsi="Helvetica" w:cs="Helvetica"/>
              <w:sz w:val="28"/>
              <w:szCs w:val="28"/>
            </w:rPr>
          </w:rPrChange>
        </w:rPr>
        <w:t>来确认并记录所有的交易行为，并使用密码学的设计来确保货币流通各个环节</w:t>
      </w:r>
      <w:r w:rsidR="00D74B20" w:rsidRPr="006370E3">
        <w:rPr>
          <w:color w:val="4A4A4A"/>
          <w:rPrChange w:id="26" w:author="Microsoft Office 用户" w:date="2016-03-13T19:19:00Z">
            <w:rPr/>
          </w:rPrChange>
        </w:rPr>
        <w:fldChar w:fldCharType="begin"/>
      </w:r>
      <w:r w:rsidR="00D74B20" w:rsidRPr="006370E3">
        <w:rPr>
          <w:color w:val="4A4A4A"/>
          <w:rPrChange w:id="27" w:author="Microsoft Office 用户" w:date="2016-03-13T19:19:00Z">
            <w:rPr/>
          </w:rPrChange>
        </w:rPr>
        <w:instrText xml:space="preserve"> HYPERLINK "http://baike.baidu.com/view/421194.htm" </w:instrText>
      </w:r>
      <w:r w:rsidR="00D74B20" w:rsidRPr="006370E3">
        <w:rPr>
          <w:color w:val="4A4A4A"/>
          <w:rPrChange w:id="28" w:author="Microsoft Office 用户" w:date="2016-03-13T19:19:00Z">
            <w:rPr/>
          </w:rPrChange>
        </w:rPr>
        <w:fldChar w:fldCharType="separate"/>
      </w:r>
      <w:r w:rsidRPr="006370E3">
        <w:rPr>
          <w:color w:val="4A4A4A"/>
          <w:rPrChange w:id="29" w:author="Microsoft Office 用户" w:date="2016-03-13T19:19:00Z">
            <w:rPr>
              <w:rFonts w:ascii="Helvetica" w:hAnsi="Helvetica" w:cs="Helvetica"/>
              <w:sz w:val="28"/>
              <w:szCs w:val="28"/>
            </w:rPr>
          </w:rPrChange>
        </w:rPr>
        <w:t>安全性</w:t>
      </w:r>
      <w:r w:rsidR="00D74B20" w:rsidRPr="006370E3">
        <w:rPr>
          <w:color w:val="4A4A4A"/>
          <w:rPrChange w:id="30" w:author="Microsoft Office 用户" w:date="2016-03-13T19:19:00Z">
            <w:rPr>
              <w:rFonts w:ascii="Helvetica" w:hAnsi="Helvetica" w:cs="Helvetica"/>
              <w:sz w:val="28"/>
              <w:szCs w:val="28"/>
            </w:rPr>
          </w:rPrChange>
        </w:rPr>
        <w:fldChar w:fldCharType="end"/>
      </w:r>
      <w:r w:rsidRPr="006370E3">
        <w:rPr>
          <w:color w:val="4A4A4A"/>
          <w:rPrChange w:id="31" w:author="Microsoft Office 用户" w:date="2016-03-13T19:19:00Z">
            <w:rPr>
              <w:rFonts w:ascii="Helvetica" w:hAnsi="Helvetica" w:cs="Helvetica"/>
              <w:sz w:val="28"/>
              <w:szCs w:val="28"/>
            </w:rPr>
          </w:rPrChange>
        </w:rPr>
        <w:t>。</w:t>
      </w:r>
      <w:r w:rsidRPr="006370E3">
        <w:rPr>
          <w:color w:val="4A4A4A"/>
          <w:rPrChange w:id="32" w:author="Microsoft Office 用户" w:date="2016-03-13T19:19:00Z">
            <w:rPr>
              <w:rFonts w:ascii="Helvetica" w:hAnsi="Helvetica" w:cs="Helvetica"/>
              <w:sz w:val="28"/>
              <w:szCs w:val="28"/>
            </w:rPr>
          </w:rPrChange>
        </w:rPr>
        <w:t>P2P</w:t>
      </w:r>
      <w:r w:rsidRPr="006370E3">
        <w:rPr>
          <w:color w:val="4A4A4A"/>
          <w:rPrChange w:id="33" w:author="Microsoft Office 用户" w:date="2016-03-13T19:19:00Z">
            <w:rPr>
              <w:rFonts w:ascii="Helvetica" w:hAnsi="Helvetica" w:cs="Helvetica"/>
              <w:sz w:val="28"/>
              <w:szCs w:val="28"/>
            </w:rPr>
          </w:rPrChange>
        </w:rPr>
        <w:t>的去中心化特性与算法本身可以确保无法通过大量制造比特币来人为操控币值。基于密码学的设计可以使比特币只能被真实的拥有者转移或支付。这同样确保了货币所有权与流通交易的匿名性。比特币与其他</w:t>
      </w:r>
      <w:r w:rsidR="00D74B20" w:rsidRPr="006370E3">
        <w:rPr>
          <w:color w:val="4A4A4A"/>
          <w:rPrChange w:id="34" w:author="Microsoft Office 用户" w:date="2016-03-13T19:19:00Z">
            <w:rPr/>
          </w:rPrChange>
        </w:rPr>
        <w:fldChar w:fldCharType="begin"/>
      </w:r>
      <w:r w:rsidR="00D74B20" w:rsidRPr="006370E3">
        <w:rPr>
          <w:color w:val="4A4A4A"/>
          <w:rPrChange w:id="35" w:author="Microsoft Office 用户" w:date="2016-03-13T19:19:00Z">
            <w:rPr/>
          </w:rPrChange>
        </w:rPr>
        <w:instrText xml:space="preserve"> HYPERLINK "http://baike.baidu.com/view/16260.htm" </w:instrText>
      </w:r>
      <w:r w:rsidR="00D74B20" w:rsidRPr="006370E3">
        <w:rPr>
          <w:color w:val="4A4A4A"/>
          <w:rPrChange w:id="36" w:author="Microsoft Office 用户" w:date="2016-03-13T19:19:00Z">
            <w:rPr/>
          </w:rPrChange>
        </w:rPr>
        <w:fldChar w:fldCharType="separate"/>
      </w:r>
      <w:r w:rsidRPr="006370E3">
        <w:rPr>
          <w:color w:val="4A4A4A"/>
          <w:rPrChange w:id="37" w:author="Microsoft Office 用户" w:date="2016-03-13T19:19:00Z">
            <w:rPr>
              <w:rFonts w:ascii="Helvetica" w:hAnsi="Helvetica" w:cs="Helvetica"/>
              <w:sz w:val="28"/>
              <w:szCs w:val="28"/>
            </w:rPr>
          </w:rPrChange>
        </w:rPr>
        <w:t>虚拟货币</w:t>
      </w:r>
      <w:r w:rsidR="00D74B20" w:rsidRPr="006370E3">
        <w:rPr>
          <w:color w:val="4A4A4A"/>
          <w:rPrChange w:id="38" w:author="Microsoft Office 用户" w:date="2016-03-13T19:19:00Z">
            <w:rPr>
              <w:rFonts w:ascii="Helvetica" w:hAnsi="Helvetica" w:cs="Helvetica"/>
              <w:sz w:val="28"/>
              <w:szCs w:val="28"/>
            </w:rPr>
          </w:rPrChange>
        </w:rPr>
        <w:fldChar w:fldCharType="end"/>
      </w:r>
      <w:r w:rsidRPr="006370E3">
        <w:rPr>
          <w:color w:val="4A4A4A"/>
          <w:rPrChange w:id="39" w:author="Microsoft Office 用户" w:date="2016-03-13T19:19:00Z">
            <w:rPr>
              <w:rFonts w:ascii="Helvetica" w:hAnsi="Helvetica" w:cs="Helvetica"/>
              <w:sz w:val="28"/>
              <w:szCs w:val="28"/>
            </w:rPr>
          </w:rPrChange>
        </w:rPr>
        <w:t>最大的不同，是其总数量非常有限，具有极强的稀缺性。该货币系统曾在</w:t>
      </w:r>
      <w:r w:rsidRPr="006370E3">
        <w:rPr>
          <w:color w:val="4A4A4A"/>
          <w:rPrChange w:id="40" w:author="Microsoft Office 用户" w:date="2016-03-13T19:19:00Z">
            <w:rPr>
              <w:rFonts w:ascii="Helvetica" w:hAnsi="Helvetica" w:cs="Helvetica"/>
              <w:sz w:val="28"/>
              <w:szCs w:val="28"/>
            </w:rPr>
          </w:rPrChange>
        </w:rPr>
        <w:t>4</w:t>
      </w:r>
      <w:r w:rsidRPr="006370E3">
        <w:rPr>
          <w:color w:val="4A4A4A"/>
          <w:rPrChange w:id="41" w:author="Microsoft Office 用户" w:date="2016-03-13T19:19:00Z">
            <w:rPr>
              <w:rFonts w:ascii="Helvetica" w:hAnsi="Helvetica" w:cs="Helvetica"/>
              <w:sz w:val="28"/>
              <w:szCs w:val="28"/>
            </w:rPr>
          </w:rPrChange>
        </w:rPr>
        <w:t>年内只有不超过</w:t>
      </w:r>
      <w:r w:rsidRPr="006370E3">
        <w:rPr>
          <w:color w:val="4A4A4A"/>
          <w:rPrChange w:id="42" w:author="Microsoft Office 用户" w:date="2016-03-13T19:19:00Z">
            <w:rPr>
              <w:rFonts w:ascii="Helvetica" w:hAnsi="Helvetica" w:cs="Helvetica"/>
              <w:sz w:val="28"/>
              <w:szCs w:val="28"/>
            </w:rPr>
          </w:rPrChange>
        </w:rPr>
        <w:t>1050</w:t>
      </w:r>
      <w:r w:rsidRPr="006370E3">
        <w:rPr>
          <w:color w:val="4A4A4A"/>
          <w:rPrChange w:id="43" w:author="Microsoft Office 用户" w:date="2016-03-13T19:19:00Z">
            <w:rPr>
              <w:rFonts w:ascii="Helvetica" w:hAnsi="Helvetica" w:cs="Helvetica"/>
              <w:sz w:val="28"/>
              <w:szCs w:val="28"/>
            </w:rPr>
          </w:rPrChange>
        </w:rPr>
        <w:t>万个，之后的总数量将被永久限制在</w:t>
      </w:r>
      <w:r w:rsidRPr="006370E3">
        <w:rPr>
          <w:color w:val="4A4A4A"/>
          <w:rPrChange w:id="44" w:author="Microsoft Office 用户" w:date="2016-03-13T19:19:00Z">
            <w:rPr>
              <w:rFonts w:ascii="Helvetica" w:hAnsi="Helvetica" w:cs="Helvetica"/>
              <w:sz w:val="28"/>
              <w:szCs w:val="28"/>
            </w:rPr>
          </w:rPrChange>
        </w:rPr>
        <w:t>2100</w:t>
      </w:r>
      <w:r w:rsidRPr="006370E3">
        <w:rPr>
          <w:color w:val="4A4A4A"/>
          <w:rPrChange w:id="45" w:author="Microsoft Office 用户" w:date="2016-03-13T19:19:00Z">
            <w:rPr>
              <w:rFonts w:ascii="Helvetica" w:hAnsi="Helvetica" w:cs="Helvetica"/>
              <w:sz w:val="28"/>
              <w:szCs w:val="28"/>
            </w:rPr>
          </w:rPrChange>
        </w:rPr>
        <w:t>万个。</w:t>
      </w:r>
    </w:p>
    <w:p w14:paraId="0E7DD4B8" w14:textId="77777777" w:rsidR="00A23127" w:rsidRPr="006370E3" w:rsidRDefault="00A23127" w:rsidP="006370E3">
      <w:pPr>
        <w:pStyle w:val="a7"/>
        <w:shd w:val="clear" w:color="auto" w:fill="FFFFFF"/>
        <w:spacing w:before="0" w:beforeAutospacing="0" w:after="0" w:afterAutospacing="0" w:line="450" w:lineRule="atLeast"/>
        <w:ind w:firstLine="420"/>
        <w:rPr>
          <w:color w:val="4A4A4A"/>
          <w:rPrChange w:id="46" w:author="Microsoft Office 用户" w:date="2016-03-13T19:19:00Z">
            <w:rPr>
              <w:rFonts w:ascii="Helvetica" w:hAnsi="Helvetica" w:cs="Helvetica"/>
              <w:sz w:val="28"/>
              <w:szCs w:val="28"/>
            </w:rPr>
          </w:rPrChange>
        </w:rPr>
        <w:pPrChange w:id="47" w:author="Microsoft Office 用户" w:date="2016-03-13T19:19:00Z">
          <w:pPr>
            <w:pStyle w:val="a3"/>
            <w:ind w:left="560" w:firstLineChars="0" w:firstLine="0"/>
          </w:pPr>
        </w:pPrChange>
      </w:pPr>
      <w:r w:rsidRPr="006370E3">
        <w:rPr>
          <w:color w:val="4A4A4A"/>
          <w:rPrChange w:id="48" w:author="Microsoft Office 用户" w:date="2016-03-13T19:19:00Z">
            <w:rPr>
              <w:noProof/>
            </w:rPr>
          </w:rPrChange>
        </w:rPr>
        <w:drawing>
          <wp:inline distT="0" distB="0" distL="0" distR="0" wp14:anchorId="6490A76B" wp14:editId="1C7397AE">
            <wp:extent cx="5264785" cy="2466340"/>
            <wp:effectExtent l="0" t="0" r="0" b="0"/>
            <wp:docPr id="28" name="图片 28" descr="../../../../Library/Containers/com.tencent.qq/Data/Library/Application%20Support/QQ/Users/19303091/QQ/Temp.db/F61AFE8E-5BA8-45AD-9F93-4293EBCE270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19303091/QQ/Temp.db/F61AFE8E-5BA8-45AD-9F93-4293EBCE270B.p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64785" cy="2466340"/>
                    </a:xfrm>
                    <a:prstGeom prst="rect">
                      <a:avLst/>
                    </a:prstGeom>
                    <a:noFill/>
                    <a:ln>
                      <a:noFill/>
                    </a:ln>
                  </pic:spPr>
                </pic:pic>
              </a:graphicData>
            </a:graphic>
          </wp:inline>
        </w:drawing>
      </w:r>
    </w:p>
    <w:p w14:paraId="0C56448E" w14:textId="77777777" w:rsidR="00A23127" w:rsidRPr="006370E3" w:rsidRDefault="00A23127" w:rsidP="006370E3">
      <w:pPr>
        <w:pStyle w:val="a7"/>
        <w:shd w:val="clear" w:color="auto" w:fill="FFFFFF"/>
        <w:spacing w:before="0" w:beforeAutospacing="0" w:after="0" w:afterAutospacing="0" w:line="450" w:lineRule="atLeast"/>
        <w:ind w:firstLine="420"/>
        <w:rPr>
          <w:color w:val="4A4A4A"/>
          <w:rPrChange w:id="49" w:author="Microsoft Office 用户" w:date="2016-03-13T19:19:00Z">
            <w:rPr>
              <w:rFonts w:ascii="Helvetica" w:hAnsi="Helvetica" w:cs="Helvetica"/>
              <w:sz w:val="28"/>
              <w:szCs w:val="28"/>
            </w:rPr>
          </w:rPrChange>
        </w:rPr>
        <w:pPrChange w:id="50" w:author="Microsoft Office 用户" w:date="2016-03-13T19:19:00Z">
          <w:pPr>
            <w:pStyle w:val="a3"/>
            <w:ind w:left="560" w:firstLineChars="0" w:firstLine="0"/>
          </w:pPr>
        </w:pPrChange>
      </w:pPr>
    </w:p>
    <w:p w14:paraId="31540EFD" w14:textId="7ABB721C" w:rsidR="00DC72B7" w:rsidRPr="000658AB" w:rsidRDefault="00DC72B7" w:rsidP="00DC72B7">
      <w:pPr>
        <w:ind w:firstLine="420"/>
      </w:pPr>
    </w:p>
    <w:p w14:paraId="445BD58E" w14:textId="27D4A527" w:rsidR="00553BFB" w:rsidRDefault="006868E8" w:rsidP="006868E8">
      <w:pPr>
        <w:pStyle w:val="3"/>
        <w:numPr>
          <w:ilvl w:val="2"/>
          <w:numId w:val="3"/>
        </w:numPr>
      </w:pPr>
      <w:r w:rsidRPr="006868E8">
        <w:t>技术原理</w:t>
      </w:r>
    </w:p>
    <w:p w14:paraId="0BDDFF8D" w14:textId="76C50E4F" w:rsidR="00422DD1" w:rsidRDefault="0077367B" w:rsidP="00F4181D">
      <w:pPr>
        <w:pStyle w:val="4"/>
      </w:pPr>
      <w:r>
        <w:t>1</w:t>
      </w:r>
      <w:r w:rsidR="00422DD1">
        <w:rPr>
          <w:rFonts w:hint="eastAsia"/>
        </w:rPr>
        <w:t>交易</w:t>
      </w:r>
    </w:p>
    <w:p w14:paraId="49E12B1A" w14:textId="61A111B4" w:rsidR="00422DD1" w:rsidRPr="000C1730" w:rsidRDefault="00422DD1" w:rsidP="000C1730">
      <w:pPr>
        <w:pStyle w:val="a7"/>
        <w:shd w:val="clear" w:color="auto" w:fill="FFFFFF"/>
        <w:spacing w:before="0" w:beforeAutospacing="0" w:after="0" w:afterAutospacing="0" w:line="450" w:lineRule="atLeast"/>
        <w:ind w:firstLine="420"/>
        <w:rPr>
          <w:color w:val="4A4A4A"/>
        </w:rPr>
      </w:pPr>
      <w:r w:rsidRPr="000C1730">
        <w:rPr>
          <w:color w:val="4A4A4A"/>
        </w:rPr>
        <w:t>我们定义</w:t>
      </w:r>
      <w:r w:rsidR="003F324B">
        <w:rPr>
          <w:color w:val="4A4A4A"/>
        </w:rPr>
        <w:t>，</w:t>
      </w:r>
      <w:r w:rsidRPr="000C1730">
        <w:rPr>
          <w:color w:val="4A4A4A"/>
        </w:rPr>
        <w:t>一枚电子货币是这样的一串数字签名</w:t>
      </w:r>
      <w:r w:rsidR="003F324B">
        <w:rPr>
          <w:color w:val="4A4A4A"/>
        </w:rPr>
        <w:t>：</w:t>
      </w:r>
      <w:r w:rsidRPr="000C1730">
        <w:rPr>
          <w:color w:val="4A4A4A"/>
        </w:rPr>
        <w:t>每一位所有者通过对前一次交易和下一位拥有者的公钥</w:t>
      </w:r>
      <w:r w:rsidRPr="000C1730">
        <w:rPr>
          <w:color w:val="4A4A4A"/>
        </w:rPr>
        <w:t xml:space="preserve">(Public key) </w:t>
      </w:r>
      <w:r w:rsidRPr="000C1730">
        <w:rPr>
          <w:color w:val="4A4A4A"/>
        </w:rPr>
        <w:t>签署一个随机散列的数字签名</w:t>
      </w:r>
      <w:r w:rsidR="003F324B">
        <w:rPr>
          <w:color w:val="4A4A4A"/>
        </w:rPr>
        <w:t>，</w:t>
      </w:r>
      <w:r w:rsidRPr="000C1730">
        <w:rPr>
          <w:color w:val="4A4A4A"/>
        </w:rPr>
        <w:t>并将这个签名附加在这枚电子货币的末尾</w:t>
      </w:r>
      <w:r w:rsidR="003F324B">
        <w:rPr>
          <w:color w:val="4A4A4A"/>
        </w:rPr>
        <w:t>，</w:t>
      </w:r>
      <w:r w:rsidRPr="000C1730">
        <w:rPr>
          <w:color w:val="4A4A4A"/>
        </w:rPr>
        <w:t>电子货币就发送给了下一位所有者。而收款人通过对签名进行检验</w:t>
      </w:r>
      <w:r w:rsidR="003F324B">
        <w:rPr>
          <w:color w:val="4A4A4A"/>
        </w:rPr>
        <w:t>，</w:t>
      </w:r>
      <w:r w:rsidRPr="000C1730">
        <w:rPr>
          <w:color w:val="4A4A4A"/>
        </w:rPr>
        <w:t>就能够验证该链条的所有者。</w:t>
      </w:r>
    </w:p>
    <w:p w14:paraId="2F7F8566" w14:textId="5C856FDA" w:rsidR="00422DD1" w:rsidRPr="000C1730" w:rsidRDefault="00422DD1" w:rsidP="000C1730">
      <w:pPr>
        <w:pStyle w:val="a7"/>
        <w:shd w:val="clear" w:color="auto" w:fill="FFFFFF"/>
        <w:spacing w:before="0" w:beforeAutospacing="0" w:after="0" w:afterAutospacing="0" w:line="450" w:lineRule="atLeast"/>
        <w:ind w:firstLine="420"/>
        <w:rPr>
          <w:color w:val="4A4A4A"/>
        </w:rPr>
      </w:pPr>
      <w:r w:rsidRPr="000C1730">
        <w:rPr>
          <w:color w:val="4A4A4A"/>
        </w:rPr>
        <w:lastRenderedPageBreak/>
        <w:t xml:space="preserve"> </w:t>
      </w:r>
      <w:r w:rsidRPr="000C1730">
        <w:rPr>
          <w:color w:val="4A4A4A"/>
        </w:rPr>
        <w:drawing>
          <wp:inline distT="0" distB="0" distL="0" distR="0" wp14:anchorId="38B8D9D3" wp14:editId="04FC423A">
            <wp:extent cx="5264785" cy="3477260"/>
            <wp:effectExtent l="0" t="0" r="0" b="2540"/>
            <wp:docPr id="15" name="图片 15" descr="../../../../Library/Containers/com.tencent.qq/Data/Library/Application%20Support/QQ/Users/19303091/QQ/Temp.db/CBD8BDDE-CD41-43E9-8429-2B7D13B0C07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Application%20Support/QQ/Users/19303091/QQ/Temp.db/CBD8BDDE-CD41-43E9-8429-2B7D13B0C074.p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64785" cy="3477260"/>
                    </a:xfrm>
                    <a:prstGeom prst="rect">
                      <a:avLst/>
                    </a:prstGeom>
                    <a:noFill/>
                    <a:ln>
                      <a:noFill/>
                    </a:ln>
                  </pic:spPr>
                </pic:pic>
              </a:graphicData>
            </a:graphic>
          </wp:inline>
        </w:drawing>
      </w:r>
    </w:p>
    <w:p w14:paraId="0BBA20DC" w14:textId="65CDE1F5" w:rsidR="00422DD1" w:rsidRPr="000C1730" w:rsidRDefault="00422DD1" w:rsidP="000C1730">
      <w:pPr>
        <w:pStyle w:val="a7"/>
        <w:shd w:val="clear" w:color="auto" w:fill="FFFFFF"/>
        <w:spacing w:before="0" w:beforeAutospacing="0" w:after="0" w:afterAutospacing="0" w:line="450" w:lineRule="atLeast"/>
        <w:ind w:firstLine="420"/>
        <w:rPr>
          <w:color w:val="4A4A4A"/>
        </w:rPr>
      </w:pPr>
      <w:r w:rsidRPr="000C1730">
        <w:rPr>
          <w:color w:val="4A4A4A"/>
        </w:rPr>
        <w:t>该过程的问题在于</w:t>
      </w:r>
      <w:r w:rsidR="00907640">
        <w:rPr>
          <w:color w:val="4A4A4A"/>
        </w:rPr>
        <w:t>，</w:t>
      </w:r>
      <w:r w:rsidRPr="000C1730">
        <w:rPr>
          <w:color w:val="4A4A4A"/>
        </w:rPr>
        <w:t>收款人将难以检验</w:t>
      </w:r>
      <w:r w:rsidR="00907640">
        <w:rPr>
          <w:color w:val="4A4A4A"/>
        </w:rPr>
        <w:t>，</w:t>
      </w:r>
      <w:r w:rsidRPr="000C1730">
        <w:rPr>
          <w:color w:val="4A4A4A"/>
        </w:rPr>
        <w:t>之前的某位所有者是否对这枚电子货币进行了双重支付。通常的解决方案</w:t>
      </w:r>
      <w:r w:rsidR="00907640">
        <w:rPr>
          <w:color w:val="4A4A4A"/>
        </w:rPr>
        <w:t>，</w:t>
      </w:r>
      <w:r w:rsidRPr="000C1730">
        <w:rPr>
          <w:color w:val="4A4A4A"/>
        </w:rPr>
        <w:t>就是引入信得过的第三方权威</w:t>
      </w:r>
      <w:r w:rsidR="00907640">
        <w:rPr>
          <w:color w:val="4A4A4A"/>
        </w:rPr>
        <w:t>，</w:t>
      </w:r>
      <w:r w:rsidRPr="000C1730">
        <w:rPr>
          <w:color w:val="4A4A4A"/>
        </w:rPr>
        <w:t>或者类似于造币厂的机构</w:t>
      </w:r>
      <w:r w:rsidR="00907640">
        <w:rPr>
          <w:color w:val="4A4A4A"/>
        </w:rPr>
        <w:t>，</w:t>
      </w:r>
      <w:r w:rsidRPr="000C1730">
        <w:rPr>
          <w:color w:val="4A4A4A"/>
        </w:rPr>
        <w:t>来对每一笔交易进行检验</w:t>
      </w:r>
      <w:r w:rsidR="00907640">
        <w:rPr>
          <w:color w:val="4A4A4A"/>
        </w:rPr>
        <w:t>，</w:t>
      </w:r>
      <w:r w:rsidRPr="000C1730">
        <w:rPr>
          <w:color w:val="4A4A4A"/>
        </w:rPr>
        <w:t>以防止双重支付。在每一笔交易结束后</w:t>
      </w:r>
      <w:r w:rsidR="00907640">
        <w:rPr>
          <w:color w:val="4A4A4A"/>
        </w:rPr>
        <w:t>，</w:t>
      </w:r>
      <w:r w:rsidRPr="000C1730">
        <w:rPr>
          <w:color w:val="4A4A4A"/>
        </w:rPr>
        <w:t>这枚电子货币就要被造币厂回收</w:t>
      </w:r>
      <w:r w:rsidR="00907640">
        <w:rPr>
          <w:color w:val="4A4A4A"/>
        </w:rPr>
        <w:t>，</w:t>
      </w:r>
      <w:r w:rsidRPr="000C1730">
        <w:rPr>
          <w:color w:val="4A4A4A"/>
        </w:rPr>
        <w:t>而造币厂将发行一枚新的电子货币</w:t>
      </w:r>
      <w:r w:rsidR="00907640">
        <w:rPr>
          <w:color w:val="4A4A4A"/>
        </w:rPr>
        <w:t>；</w:t>
      </w:r>
      <w:r w:rsidRPr="000C1730">
        <w:rPr>
          <w:color w:val="4A4A4A"/>
        </w:rPr>
        <w:t>而只有造币厂直接发行的电子货币才算作有效</w:t>
      </w:r>
      <w:r w:rsidR="00907640">
        <w:rPr>
          <w:color w:val="4A4A4A"/>
        </w:rPr>
        <w:t>，</w:t>
      </w:r>
      <w:r w:rsidRPr="000C1730">
        <w:rPr>
          <w:color w:val="4A4A4A"/>
        </w:rPr>
        <w:t>这样就能够防止双重支付</w:t>
      </w:r>
      <w:r w:rsidR="00907640">
        <w:rPr>
          <w:color w:val="4A4A4A"/>
        </w:rPr>
        <w:t>。</w:t>
      </w:r>
      <w:r w:rsidRPr="000C1730">
        <w:rPr>
          <w:color w:val="4A4A4A"/>
        </w:rPr>
        <w:t>可是该解决方案的问题在于</w:t>
      </w:r>
      <w:r w:rsidR="00907640">
        <w:rPr>
          <w:color w:val="4A4A4A"/>
        </w:rPr>
        <w:t>，</w:t>
      </w:r>
      <w:r w:rsidRPr="000C1730">
        <w:rPr>
          <w:color w:val="4A4A4A"/>
        </w:rPr>
        <w:t>整个货币系统的命运完全依赖于运作造币厂的公司</w:t>
      </w:r>
      <w:r w:rsidR="00907640">
        <w:rPr>
          <w:color w:val="4A4A4A"/>
        </w:rPr>
        <w:t>，</w:t>
      </w:r>
      <w:r w:rsidRPr="000C1730">
        <w:rPr>
          <w:color w:val="4A4A4A"/>
        </w:rPr>
        <w:t>因为每一笔交易都要经过该造币厂的确认</w:t>
      </w:r>
      <w:r w:rsidR="00907640">
        <w:rPr>
          <w:color w:val="4A4A4A"/>
        </w:rPr>
        <w:t>，</w:t>
      </w:r>
      <w:r w:rsidRPr="000C1730">
        <w:rPr>
          <w:color w:val="4A4A4A"/>
        </w:rPr>
        <w:t>而该造币厂就好比是一家银行。</w:t>
      </w:r>
      <w:r w:rsidRPr="000C1730">
        <w:rPr>
          <w:color w:val="4A4A4A"/>
        </w:rPr>
        <w:t xml:space="preserve"> </w:t>
      </w:r>
    </w:p>
    <w:p w14:paraId="5EA1711A" w14:textId="63353E26" w:rsidR="00422DD1" w:rsidRPr="004F11EA" w:rsidRDefault="00422DD1" w:rsidP="000C1730">
      <w:pPr>
        <w:pStyle w:val="a7"/>
        <w:shd w:val="clear" w:color="auto" w:fill="FFFFFF"/>
        <w:spacing w:before="0" w:beforeAutospacing="0" w:after="0" w:afterAutospacing="0" w:line="450" w:lineRule="atLeast"/>
        <w:ind w:firstLine="420"/>
        <w:rPr>
          <w:color w:val="4A4A4A"/>
        </w:rPr>
      </w:pPr>
      <w:r w:rsidRPr="000C1730">
        <w:rPr>
          <w:color w:val="4A4A4A"/>
        </w:rPr>
        <w:t>我们需要收款人有某种方法</w:t>
      </w:r>
      <w:r w:rsidR="00907640">
        <w:rPr>
          <w:color w:val="4A4A4A"/>
        </w:rPr>
        <w:t>，</w:t>
      </w:r>
      <w:r w:rsidRPr="000C1730">
        <w:rPr>
          <w:color w:val="4A4A4A"/>
        </w:rPr>
        <w:t>能够确保之前的所有者没有对更早发生的交易实施签名</w:t>
      </w:r>
      <w:r w:rsidR="00907640">
        <w:rPr>
          <w:color w:val="4A4A4A"/>
        </w:rPr>
        <w:t>。</w:t>
      </w:r>
      <w:r w:rsidRPr="000C1730">
        <w:rPr>
          <w:color w:val="4A4A4A"/>
        </w:rPr>
        <w:t>从逻辑上看</w:t>
      </w:r>
      <w:r w:rsidR="00907640">
        <w:rPr>
          <w:color w:val="4A4A4A"/>
        </w:rPr>
        <w:t>，</w:t>
      </w:r>
      <w:r w:rsidRPr="000C1730">
        <w:rPr>
          <w:color w:val="4A4A4A"/>
        </w:rPr>
        <w:t>为了达到目的</w:t>
      </w:r>
      <w:r w:rsidR="00907640">
        <w:rPr>
          <w:color w:val="4A4A4A"/>
        </w:rPr>
        <w:t>，</w:t>
      </w:r>
      <w:r w:rsidRPr="000C1730">
        <w:rPr>
          <w:color w:val="4A4A4A"/>
        </w:rPr>
        <w:t>实际上我们需要关注的只是于本交易之前发生的交易</w:t>
      </w:r>
      <w:r w:rsidRPr="000C1730">
        <w:rPr>
          <w:color w:val="4A4A4A"/>
        </w:rPr>
        <w:t>,</w:t>
      </w:r>
      <w:r w:rsidRPr="000C1730">
        <w:rPr>
          <w:color w:val="4A4A4A"/>
        </w:rPr>
        <w:t>而不需要关注这笔交易发生之后是否会有双重支付的尝试。为了确保某一次交易是不存在的</w:t>
      </w:r>
      <w:r w:rsidR="001E6706">
        <w:rPr>
          <w:color w:val="4A4A4A"/>
        </w:rPr>
        <w:t>，</w:t>
      </w:r>
      <w:r w:rsidRPr="000C1730">
        <w:rPr>
          <w:color w:val="4A4A4A"/>
        </w:rPr>
        <w:t>那么唯一的方法就是获悉之前发生过的所有交易。在造币厂模型里面</w:t>
      </w:r>
      <w:r w:rsidR="001E6706">
        <w:rPr>
          <w:color w:val="4A4A4A"/>
        </w:rPr>
        <w:t>，</w:t>
      </w:r>
      <w:r w:rsidRPr="000C1730">
        <w:rPr>
          <w:color w:val="4A4A4A"/>
        </w:rPr>
        <w:t>造币厂获悉所有的交易</w:t>
      </w:r>
      <w:r w:rsidR="00907640">
        <w:rPr>
          <w:color w:val="4A4A4A"/>
        </w:rPr>
        <w:t>，</w:t>
      </w:r>
      <w:r w:rsidRPr="000C1730">
        <w:rPr>
          <w:color w:val="4A4A4A"/>
        </w:rPr>
        <w:t>并且决定了交易完成的先后顺序。如果想要在电子系统中排除第三方中介机构</w:t>
      </w:r>
      <w:r w:rsidR="00907640">
        <w:rPr>
          <w:color w:val="4A4A4A"/>
        </w:rPr>
        <w:t>，</w:t>
      </w:r>
      <w:r w:rsidRPr="000C1730">
        <w:rPr>
          <w:color w:val="4A4A4A"/>
        </w:rPr>
        <w:t>那么交易信息就应当被公开宣布，我们需要整个系统内的所有参与者</w:t>
      </w:r>
      <w:r w:rsidR="001E6706">
        <w:rPr>
          <w:color w:val="4A4A4A"/>
        </w:rPr>
        <w:t>，</w:t>
      </w:r>
      <w:r w:rsidRPr="000C1730">
        <w:rPr>
          <w:color w:val="4A4A4A"/>
        </w:rPr>
        <w:t>都有唯一公认的历史交易序列。收款人需要确保在交易期间绝大多数的节点都认同该交易是首次出现。</w:t>
      </w:r>
    </w:p>
    <w:p w14:paraId="2276104D" w14:textId="0CEEA5D6" w:rsidR="00422DD1" w:rsidRDefault="0077367B" w:rsidP="0077367B">
      <w:pPr>
        <w:pStyle w:val="4"/>
      </w:pPr>
      <w:r>
        <w:lastRenderedPageBreak/>
        <w:t>2</w:t>
      </w:r>
      <w:r w:rsidR="00422DD1">
        <w:rPr>
          <w:rFonts w:hint="eastAsia"/>
        </w:rPr>
        <w:t>时间</w:t>
      </w:r>
      <w:r w:rsidR="00422DD1">
        <w:t>戳服务器</w:t>
      </w:r>
    </w:p>
    <w:p w14:paraId="6F93F5AA" w14:textId="40D6CB91" w:rsidR="00422DD1" w:rsidRPr="004F11EA" w:rsidRDefault="00BC1F9D"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比特币本质是构造了一个永不停息、无坚不摧的时间戳系统。</w:t>
      </w:r>
      <w:r w:rsidR="00422DD1" w:rsidRPr="004F11EA">
        <w:rPr>
          <w:color w:val="4A4A4A"/>
        </w:rPr>
        <w:t>时间戳服务器通过对以区块形式存在的一组数据实施随机散列而加上时间戳</w:t>
      </w:r>
      <w:r w:rsidR="003E7E78" w:rsidRPr="004F11EA">
        <w:rPr>
          <w:color w:val="4A4A4A"/>
        </w:rPr>
        <w:t>，</w:t>
      </w:r>
      <w:r w:rsidR="00422DD1" w:rsidRPr="004F11EA">
        <w:rPr>
          <w:color w:val="4A4A4A"/>
        </w:rPr>
        <w:t>并将该随机散列进行</w:t>
      </w:r>
      <w:r w:rsidR="003E7E78" w:rsidRPr="004F11EA">
        <w:rPr>
          <w:color w:val="4A4A4A"/>
        </w:rPr>
        <w:t>广</w:t>
      </w:r>
      <w:r w:rsidR="00422DD1" w:rsidRPr="004F11EA">
        <w:rPr>
          <w:color w:val="4A4A4A"/>
        </w:rPr>
        <w:t>播</w:t>
      </w:r>
      <w:r w:rsidR="003E7E78" w:rsidRPr="004F11EA">
        <w:rPr>
          <w:color w:val="4A4A4A"/>
        </w:rPr>
        <w:t>，</w:t>
      </w:r>
      <w:r w:rsidR="00422DD1" w:rsidRPr="004F11EA">
        <w:rPr>
          <w:color w:val="4A4A4A"/>
        </w:rPr>
        <w:t>就像在新闻或世界性新闻组网络的发帖一样。显然</w:t>
      </w:r>
      <w:r w:rsidR="00DA21E4" w:rsidRPr="004F11EA">
        <w:rPr>
          <w:color w:val="4A4A4A"/>
        </w:rPr>
        <w:t>，</w:t>
      </w:r>
      <w:r w:rsidR="00422DD1" w:rsidRPr="004F11EA">
        <w:rPr>
          <w:color w:val="4A4A4A"/>
        </w:rPr>
        <w:t>该时间戳能够证实特定数据必然于某特定时刻是的确存在的</w:t>
      </w:r>
      <w:r w:rsidR="003E7E78" w:rsidRPr="004F11EA">
        <w:rPr>
          <w:color w:val="4A4A4A"/>
        </w:rPr>
        <w:t>，</w:t>
      </w:r>
      <w:r w:rsidR="00422DD1" w:rsidRPr="004F11EA">
        <w:rPr>
          <w:color w:val="4A4A4A"/>
        </w:rPr>
        <w:t>因为只有在该时刻存在了才能获取相应的随机散列值。每个时间戳应当将前一个时间戳纳入其随机散列值中</w:t>
      </w:r>
      <w:r w:rsidR="003E7E78" w:rsidRPr="004F11EA">
        <w:rPr>
          <w:color w:val="4A4A4A"/>
        </w:rPr>
        <w:t>，</w:t>
      </w:r>
      <w:r w:rsidR="00422DD1" w:rsidRPr="004F11EA">
        <w:rPr>
          <w:color w:val="4A4A4A"/>
        </w:rPr>
        <w:t>每一个随后的时间戳都对之前的一个时间戳进行增强</w:t>
      </w:r>
      <w:r w:rsidR="00DA21E4" w:rsidRPr="004F11EA">
        <w:rPr>
          <w:color w:val="4A4A4A"/>
        </w:rPr>
        <w:t>，</w:t>
      </w:r>
      <w:r w:rsidR="00422DD1" w:rsidRPr="004F11EA">
        <w:rPr>
          <w:color w:val="4A4A4A"/>
        </w:rPr>
        <w:t>这样就形成了一个链条。</w:t>
      </w:r>
      <w:r w:rsidR="00422DD1" w:rsidRPr="004F11EA">
        <w:rPr>
          <w:color w:val="4A4A4A"/>
        </w:rPr>
        <w:t xml:space="preserve"> </w:t>
      </w:r>
    </w:p>
    <w:p w14:paraId="41134EE0" w14:textId="64DC3327" w:rsidR="00DA21E4" w:rsidRPr="003E7E78" w:rsidRDefault="00DA21E4" w:rsidP="004F11EA">
      <w:pPr>
        <w:pStyle w:val="a7"/>
        <w:shd w:val="clear" w:color="auto" w:fill="FFFFFF"/>
        <w:spacing w:before="0" w:beforeAutospacing="0" w:after="0" w:afterAutospacing="0" w:line="450" w:lineRule="atLeast"/>
        <w:ind w:firstLine="420"/>
      </w:pPr>
      <w:r w:rsidRPr="004F11EA">
        <w:rPr>
          <w:rFonts w:hint="eastAsia"/>
          <w:color w:val="4A4A4A"/>
        </w:rPr>
        <w:drawing>
          <wp:inline distT="0" distB="0" distL="0" distR="0" wp14:anchorId="541E98DA" wp14:editId="2D656FE9">
            <wp:extent cx="5270500" cy="1639570"/>
            <wp:effectExtent l="0" t="0" r="12700" b="1143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时间戳.png"/>
                    <pic:cNvPicPr/>
                  </pic:nvPicPr>
                  <pic:blipFill>
                    <a:blip r:embed="rId8">
                      <a:extLst>
                        <a:ext uri="{28A0092B-C50C-407E-A947-70E740481C1C}">
                          <a14:useLocalDpi xmlns:a14="http://schemas.microsoft.com/office/drawing/2010/main" val="0"/>
                        </a:ext>
                      </a:extLst>
                    </a:blip>
                    <a:stretch>
                      <a:fillRect/>
                    </a:stretch>
                  </pic:blipFill>
                  <pic:spPr>
                    <a:xfrm>
                      <a:off x="0" y="0"/>
                      <a:ext cx="5270500" cy="1639570"/>
                    </a:xfrm>
                    <a:prstGeom prst="rect">
                      <a:avLst/>
                    </a:prstGeom>
                  </pic:spPr>
                </pic:pic>
              </a:graphicData>
            </a:graphic>
          </wp:inline>
        </w:drawing>
      </w:r>
    </w:p>
    <w:p w14:paraId="22DFD2EB" w14:textId="3A5CC834" w:rsidR="00D57A8E" w:rsidRDefault="00F353B9" w:rsidP="0077367B">
      <w:pPr>
        <w:pStyle w:val="4"/>
      </w:pPr>
      <w:r>
        <w:t>3</w:t>
      </w:r>
      <w:r w:rsidR="00D57A8E">
        <w:rPr>
          <w:rFonts w:hint="eastAsia"/>
        </w:rPr>
        <w:t>工作量</w:t>
      </w:r>
      <w:r w:rsidR="00D57A8E">
        <w:t>证明</w:t>
      </w:r>
    </w:p>
    <w:p w14:paraId="29C0C3F7" w14:textId="596B1DA9" w:rsidR="00D57A8E" w:rsidRPr="004F11EA" w:rsidRDefault="00D57A8E" w:rsidP="004F11EA">
      <w:pPr>
        <w:pStyle w:val="a7"/>
        <w:shd w:val="clear" w:color="auto" w:fill="FFFFFF"/>
        <w:spacing w:before="0" w:beforeAutospacing="0" w:after="0" w:afterAutospacing="0" w:line="450" w:lineRule="atLeast"/>
        <w:ind w:firstLine="420"/>
        <w:rPr>
          <w:color w:val="4A4A4A"/>
        </w:rPr>
      </w:pPr>
      <w:r w:rsidRPr="004F11EA">
        <w:rPr>
          <w:color w:val="4A4A4A"/>
        </w:rPr>
        <w:t>为了在点对点的基础上构建一组分散化的时间戳服务器</w:t>
      </w:r>
      <w:r w:rsidR="002D6167">
        <w:rPr>
          <w:color w:val="4A4A4A"/>
        </w:rPr>
        <w:t>，</w:t>
      </w:r>
      <w:r w:rsidRPr="004F11EA">
        <w:rPr>
          <w:color w:val="4A4A4A"/>
        </w:rPr>
        <w:t>仅仅像报纸或世界性新闻网络组一样工作是不够的</w:t>
      </w:r>
      <w:r w:rsidR="002D6167">
        <w:rPr>
          <w:color w:val="4A4A4A"/>
        </w:rPr>
        <w:t>，</w:t>
      </w:r>
      <w:r w:rsidRPr="004F11EA">
        <w:rPr>
          <w:color w:val="4A4A4A"/>
        </w:rPr>
        <w:t>我们还需要一个类似于亚当</w:t>
      </w:r>
      <w:r w:rsidRPr="004F11EA">
        <w:rPr>
          <w:color w:val="4A4A4A"/>
        </w:rPr>
        <w:t>·</w:t>
      </w:r>
      <w:r w:rsidRPr="004F11EA">
        <w:rPr>
          <w:color w:val="4A4A4A"/>
        </w:rPr>
        <w:t>柏克</w:t>
      </w:r>
      <w:r w:rsidRPr="004F11EA">
        <w:rPr>
          <w:color w:val="4A4A4A"/>
        </w:rPr>
        <w:t>(Adam Back)</w:t>
      </w:r>
      <w:r w:rsidRPr="004F11EA">
        <w:rPr>
          <w:color w:val="4A4A4A"/>
        </w:rPr>
        <w:t>提出的哈希现金。在进行随机散列运算时</w:t>
      </w:r>
      <w:r w:rsidR="002D6167">
        <w:rPr>
          <w:color w:val="4A4A4A"/>
        </w:rPr>
        <w:t>，</w:t>
      </w:r>
      <w:r w:rsidRPr="004F11EA">
        <w:rPr>
          <w:color w:val="4A4A4A"/>
        </w:rPr>
        <w:t>工作量证明机制引入了对某一个特定值的扫描工作</w:t>
      </w:r>
      <w:r w:rsidR="002D6167">
        <w:rPr>
          <w:color w:val="4A4A4A"/>
        </w:rPr>
        <w:t>，</w:t>
      </w:r>
      <w:r w:rsidRPr="004F11EA">
        <w:rPr>
          <w:color w:val="4A4A4A"/>
        </w:rPr>
        <w:t>比方说</w:t>
      </w:r>
      <w:r w:rsidRPr="004F11EA">
        <w:rPr>
          <w:color w:val="4A4A4A"/>
        </w:rPr>
        <w:t>SHA-256</w:t>
      </w:r>
      <w:r w:rsidRPr="004F11EA">
        <w:rPr>
          <w:color w:val="4A4A4A"/>
        </w:rPr>
        <w:t>下</w:t>
      </w:r>
      <w:r w:rsidR="002D6167">
        <w:rPr>
          <w:color w:val="4A4A4A"/>
        </w:rPr>
        <w:t>，</w:t>
      </w:r>
      <w:r w:rsidRPr="004F11EA">
        <w:rPr>
          <w:color w:val="4A4A4A"/>
        </w:rPr>
        <w:t>随机散列值以一个或多个</w:t>
      </w:r>
      <w:r w:rsidRPr="004F11EA">
        <w:rPr>
          <w:color w:val="4A4A4A"/>
        </w:rPr>
        <w:t>0</w:t>
      </w:r>
      <w:r w:rsidRPr="004F11EA">
        <w:rPr>
          <w:color w:val="4A4A4A"/>
        </w:rPr>
        <w:t>开始。那么随着</w:t>
      </w:r>
      <w:r w:rsidRPr="004F11EA">
        <w:rPr>
          <w:color w:val="4A4A4A"/>
        </w:rPr>
        <w:t>0</w:t>
      </w:r>
      <w:r w:rsidRPr="004F11EA">
        <w:rPr>
          <w:color w:val="4A4A4A"/>
        </w:rPr>
        <w:t>的数目的上升</w:t>
      </w:r>
      <w:r w:rsidR="002D6167">
        <w:rPr>
          <w:color w:val="4A4A4A"/>
        </w:rPr>
        <w:t>，</w:t>
      </w:r>
      <w:r w:rsidRPr="004F11EA">
        <w:rPr>
          <w:color w:val="4A4A4A"/>
        </w:rPr>
        <w:t>找到这个解所需要的工作量将呈指数增长</w:t>
      </w:r>
      <w:r w:rsidR="002D6167">
        <w:rPr>
          <w:color w:val="4A4A4A"/>
        </w:rPr>
        <w:t>，</w:t>
      </w:r>
      <w:r w:rsidRPr="004F11EA">
        <w:rPr>
          <w:color w:val="4A4A4A"/>
        </w:rPr>
        <w:t>但是检验结果仅需要一次随机散列运算。</w:t>
      </w:r>
      <w:r w:rsidRPr="004F11EA">
        <w:rPr>
          <w:color w:val="4A4A4A"/>
        </w:rPr>
        <w:t xml:space="preserve"> </w:t>
      </w:r>
    </w:p>
    <w:p w14:paraId="632A9E3D" w14:textId="3BC1303F" w:rsidR="00D57A8E" w:rsidRPr="004F11EA" w:rsidRDefault="00D57A8E" w:rsidP="004F11EA">
      <w:pPr>
        <w:pStyle w:val="a7"/>
        <w:shd w:val="clear" w:color="auto" w:fill="FFFFFF"/>
        <w:spacing w:before="0" w:beforeAutospacing="0" w:after="0" w:afterAutospacing="0" w:line="450" w:lineRule="atLeast"/>
        <w:ind w:firstLine="420"/>
        <w:rPr>
          <w:color w:val="4A4A4A"/>
        </w:rPr>
      </w:pPr>
      <w:r w:rsidRPr="004F11EA">
        <w:rPr>
          <w:color w:val="4A4A4A"/>
        </w:rPr>
        <w:t>我们在区块中补增一个随机数</w:t>
      </w:r>
      <w:r w:rsidR="002D6167">
        <w:rPr>
          <w:color w:val="4A4A4A"/>
        </w:rPr>
        <w:t>，</w:t>
      </w:r>
      <w:r w:rsidRPr="004F11EA">
        <w:rPr>
          <w:color w:val="4A4A4A"/>
        </w:rPr>
        <w:t>这个随机数要使得该给定区块的随机散列值出现了所需的那么多个</w:t>
      </w:r>
      <w:r w:rsidRPr="004F11EA">
        <w:rPr>
          <w:color w:val="4A4A4A"/>
        </w:rPr>
        <w:t>0</w:t>
      </w:r>
      <w:r w:rsidRPr="004F11EA">
        <w:rPr>
          <w:color w:val="4A4A4A"/>
        </w:rPr>
        <w:t>。我们通过反复尝试来找到这个随机数</w:t>
      </w:r>
      <w:r w:rsidR="002D6167">
        <w:rPr>
          <w:color w:val="4A4A4A"/>
        </w:rPr>
        <w:t>，</w:t>
      </w:r>
      <w:r w:rsidR="002D6167">
        <w:rPr>
          <w:rFonts w:hint="eastAsia"/>
          <w:color w:val="4A4A4A"/>
        </w:rPr>
        <w:t>并</w:t>
      </w:r>
      <w:r w:rsidRPr="004F11EA">
        <w:rPr>
          <w:color w:val="4A4A4A"/>
        </w:rPr>
        <w:t>找到为止。这样我们就构建了一个工作量证明机制。只要该</w:t>
      </w:r>
      <w:r w:rsidRPr="004F11EA">
        <w:rPr>
          <w:color w:val="4A4A4A"/>
        </w:rPr>
        <w:t>CPU</w:t>
      </w:r>
      <w:r w:rsidRPr="004F11EA">
        <w:rPr>
          <w:color w:val="4A4A4A"/>
        </w:rPr>
        <w:t>耗费的工作量能够满足该工作量证明机制</w:t>
      </w:r>
      <w:r w:rsidR="002D6167">
        <w:rPr>
          <w:color w:val="4A4A4A"/>
        </w:rPr>
        <w:t>，</w:t>
      </w:r>
      <w:r w:rsidRPr="004F11EA">
        <w:rPr>
          <w:color w:val="4A4A4A"/>
        </w:rPr>
        <w:t>那么除非重新完成相当的工作量</w:t>
      </w:r>
      <w:r w:rsidR="002D6167">
        <w:rPr>
          <w:color w:val="4A4A4A"/>
        </w:rPr>
        <w:t>，</w:t>
      </w:r>
      <w:r w:rsidRPr="004F11EA">
        <w:rPr>
          <w:color w:val="4A4A4A"/>
        </w:rPr>
        <w:t>该区块的信息就不可更改</w:t>
      </w:r>
      <w:r w:rsidR="002D6167">
        <w:rPr>
          <w:color w:val="4A4A4A"/>
        </w:rPr>
        <w:t>。</w:t>
      </w:r>
      <w:r w:rsidRPr="004F11EA">
        <w:rPr>
          <w:color w:val="4A4A4A"/>
        </w:rPr>
        <w:t>由于之后的区块是链接在该区块之后的</w:t>
      </w:r>
      <w:r w:rsidR="002D6167">
        <w:rPr>
          <w:color w:val="4A4A4A"/>
        </w:rPr>
        <w:t>，</w:t>
      </w:r>
      <w:r w:rsidRPr="004F11EA">
        <w:rPr>
          <w:color w:val="4A4A4A"/>
        </w:rPr>
        <w:t>所以想要更改该区块中的信息</w:t>
      </w:r>
      <w:r w:rsidR="002D6167">
        <w:rPr>
          <w:color w:val="4A4A4A"/>
        </w:rPr>
        <w:t>，</w:t>
      </w:r>
      <w:r w:rsidRPr="004F11EA">
        <w:rPr>
          <w:color w:val="4A4A4A"/>
        </w:rPr>
        <w:t>就还需要重新完成之后所有区块的全部工作量。</w:t>
      </w:r>
      <w:r w:rsidRPr="004F11EA">
        <w:rPr>
          <w:color w:val="4A4A4A"/>
        </w:rPr>
        <w:t xml:space="preserve"> </w:t>
      </w:r>
    </w:p>
    <w:p w14:paraId="6E21D1AF" w14:textId="74D29451" w:rsidR="00422DD1" w:rsidRPr="004F11EA" w:rsidRDefault="00F353B9"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lastRenderedPageBreak/>
        <w:drawing>
          <wp:inline distT="0" distB="0" distL="0" distR="0" wp14:anchorId="1B4FE8A0" wp14:editId="1A02B47B">
            <wp:extent cx="5264785" cy="1565275"/>
            <wp:effectExtent l="0" t="0" r="0" b="9525"/>
            <wp:docPr id="16" name="图片 16" descr="../../../../Library/Containers/com.tencent.qq/Data/Library/Application%20Support/QQ/Users/19303091/QQ/Temp.db/EA9EC884-8BC1-4886-95C0-CAA58F94E7F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qq/Data/Library/Application%20Support/QQ/Users/19303091/QQ/Temp.db/EA9EC884-8BC1-4886-95C0-CAA58F94E7F9.p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4785" cy="1565275"/>
                    </a:xfrm>
                    <a:prstGeom prst="rect">
                      <a:avLst/>
                    </a:prstGeom>
                    <a:noFill/>
                    <a:ln>
                      <a:noFill/>
                    </a:ln>
                  </pic:spPr>
                </pic:pic>
              </a:graphicData>
            </a:graphic>
          </wp:inline>
        </w:drawing>
      </w:r>
    </w:p>
    <w:p w14:paraId="65A326CF" w14:textId="7ACCDA3E" w:rsidR="00F353B9" w:rsidRPr="004F11EA" w:rsidRDefault="00F353B9" w:rsidP="004F11EA">
      <w:pPr>
        <w:pStyle w:val="a7"/>
        <w:shd w:val="clear" w:color="auto" w:fill="FFFFFF"/>
        <w:spacing w:before="0" w:beforeAutospacing="0" w:after="0" w:afterAutospacing="0" w:line="450" w:lineRule="atLeast"/>
        <w:ind w:firstLine="420"/>
        <w:rPr>
          <w:color w:val="4A4A4A"/>
        </w:rPr>
      </w:pPr>
      <w:r w:rsidRPr="004F11EA">
        <w:rPr>
          <w:color w:val="4A4A4A"/>
        </w:rPr>
        <w:t>同时</w:t>
      </w:r>
      <w:r w:rsidR="002D6167">
        <w:rPr>
          <w:color w:val="4A4A4A"/>
        </w:rPr>
        <w:t>，</w:t>
      </w:r>
      <w:r w:rsidRPr="004F11EA">
        <w:rPr>
          <w:color w:val="4A4A4A"/>
        </w:rPr>
        <w:t>该工作量证明机制还解决了在集体投票表决时</w:t>
      </w:r>
      <w:r w:rsidR="002D6167">
        <w:rPr>
          <w:color w:val="4A4A4A"/>
        </w:rPr>
        <w:t>，</w:t>
      </w:r>
      <w:r w:rsidRPr="004F11EA">
        <w:rPr>
          <w:color w:val="4A4A4A"/>
        </w:rPr>
        <w:t>谁是大多数的问题。如果决定大多数的方式是基于</w:t>
      </w:r>
      <w:r w:rsidRPr="004F11EA">
        <w:rPr>
          <w:color w:val="4A4A4A"/>
        </w:rPr>
        <w:t>IP</w:t>
      </w:r>
      <w:r w:rsidRPr="004F11EA">
        <w:rPr>
          <w:color w:val="4A4A4A"/>
        </w:rPr>
        <w:t>地址的</w:t>
      </w:r>
      <w:r w:rsidR="002D6167">
        <w:rPr>
          <w:color w:val="4A4A4A"/>
        </w:rPr>
        <w:t>，</w:t>
      </w:r>
      <w:r w:rsidRPr="004F11EA">
        <w:rPr>
          <w:color w:val="4A4A4A"/>
        </w:rPr>
        <w:t>一</w:t>
      </w:r>
      <w:r w:rsidRPr="004F11EA">
        <w:rPr>
          <w:color w:val="4A4A4A"/>
        </w:rPr>
        <w:t>IP</w:t>
      </w:r>
      <w:r w:rsidRPr="004F11EA">
        <w:rPr>
          <w:color w:val="4A4A4A"/>
        </w:rPr>
        <w:t>地址一票</w:t>
      </w:r>
      <w:r w:rsidR="002D6167">
        <w:rPr>
          <w:color w:val="4A4A4A"/>
        </w:rPr>
        <w:t>，</w:t>
      </w:r>
      <w:r w:rsidRPr="004F11EA">
        <w:rPr>
          <w:color w:val="4A4A4A"/>
        </w:rPr>
        <w:t>那么如果有人拥有分配大量</w:t>
      </w:r>
      <w:r w:rsidRPr="004F11EA">
        <w:rPr>
          <w:color w:val="4A4A4A"/>
        </w:rPr>
        <w:t>IP</w:t>
      </w:r>
      <w:r w:rsidRPr="004F11EA">
        <w:rPr>
          <w:color w:val="4A4A4A"/>
        </w:rPr>
        <w:t>地址的权力</w:t>
      </w:r>
      <w:r w:rsidR="002D6167">
        <w:rPr>
          <w:color w:val="4A4A4A"/>
        </w:rPr>
        <w:t>，</w:t>
      </w:r>
      <w:r w:rsidRPr="004F11EA">
        <w:rPr>
          <w:color w:val="4A4A4A"/>
        </w:rPr>
        <w:t>则该机制就被破坏了。而工作量证明机制的本质则是一</w:t>
      </w:r>
      <w:r w:rsidRPr="004F11EA">
        <w:rPr>
          <w:color w:val="4A4A4A"/>
        </w:rPr>
        <w:t>CPU</w:t>
      </w:r>
      <w:r w:rsidRPr="004F11EA">
        <w:rPr>
          <w:color w:val="4A4A4A"/>
        </w:rPr>
        <w:t>一票</w:t>
      </w:r>
      <w:r w:rsidR="00886F5E">
        <w:rPr>
          <w:color w:val="4A4A4A"/>
        </w:rPr>
        <w:t>。</w:t>
      </w:r>
      <w:r w:rsidRPr="004F11EA">
        <w:rPr>
          <w:color w:val="4A4A4A"/>
        </w:rPr>
        <w:t>“</w:t>
      </w:r>
      <w:r w:rsidRPr="004F11EA">
        <w:rPr>
          <w:color w:val="4A4A4A"/>
        </w:rPr>
        <w:t>大多数</w:t>
      </w:r>
      <w:r w:rsidRPr="004F11EA">
        <w:rPr>
          <w:color w:val="4A4A4A"/>
        </w:rPr>
        <w:t>”</w:t>
      </w:r>
      <w:r w:rsidRPr="004F11EA">
        <w:rPr>
          <w:color w:val="4A4A4A"/>
        </w:rPr>
        <w:t>的决定表达为最长的链</w:t>
      </w:r>
      <w:r w:rsidR="00886F5E">
        <w:rPr>
          <w:color w:val="4A4A4A"/>
        </w:rPr>
        <w:t>，</w:t>
      </w:r>
      <w:r w:rsidRPr="004F11EA">
        <w:rPr>
          <w:color w:val="4A4A4A"/>
        </w:rPr>
        <w:t>因为最长的链包含了最大的工作量</w:t>
      </w:r>
      <w:r w:rsidR="00577E2E">
        <w:rPr>
          <w:color w:val="4A4A4A"/>
        </w:rPr>
        <w:t>。</w:t>
      </w:r>
      <w:r w:rsidRPr="004F11EA">
        <w:rPr>
          <w:color w:val="4A4A4A"/>
        </w:rPr>
        <w:t>如果大多数的</w:t>
      </w:r>
      <w:r w:rsidRPr="004F11EA">
        <w:rPr>
          <w:color w:val="4A4A4A"/>
        </w:rPr>
        <w:t>CPU</w:t>
      </w:r>
      <w:r w:rsidRPr="004F11EA">
        <w:rPr>
          <w:color w:val="4A4A4A"/>
        </w:rPr>
        <w:t>为诚实的节点控制</w:t>
      </w:r>
      <w:r w:rsidR="00577E2E">
        <w:rPr>
          <w:color w:val="4A4A4A"/>
        </w:rPr>
        <w:t>，</w:t>
      </w:r>
      <w:r w:rsidRPr="004F11EA">
        <w:rPr>
          <w:color w:val="4A4A4A"/>
        </w:rPr>
        <w:t>那么诚实的链条将以最快的速度延长</w:t>
      </w:r>
      <w:r w:rsidR="00577E2E">
        <w:rPr>
          <w:color w:val="4A4A4A"/>
        </w:rPr>
        <w:t>，</w:t>
      </w:r>
      <w:r w:rsidRPr="004F11EA">
        <w:rPr>
          <w:color w:val="4A4A4A"/>
        </w:rPr>
        <w:t>并超越其他的竞争链条</w:t>
      </w:r>
      <w:r w:rsidR="00577E2E">
        <w:rPr>
          <w:color w:val="4A4A4A"/>
        </w:rPr>
        <w:t>。</w:t>
      </w:r>
      <w:r w:rsidRPr="004F11EA">
        <w:rPr>
          <w:color w:val="4A4A4A"/>
        </w:rPr>
        <w:t>如果想要对业已出现的区块进行修改</w:t>
      </w:r>
      <w:r w:rsidR="00577E2E">
        <w:rPr>
          <w:color w:val="4A4A4A"/>
        </w:rPr>
        <w:t>，</w:t>
      </w:r>
      <w:r w:rsidRPr="004F11EA">
        <w:rPr>
          <w:color w:val="4A4A4A"/>
        </w:rPr>
        <w:t>攻击者必须重新完成该区块的工作量外加该区块之后所有区块的工作量</w:t>
      </w:r>
      <w:r w:rsidR="00577E2E">
        <w:rPr>
          <w:color w:val="4A4A4A"/>
        </w:rPr>
        <w:t>，</w:t>
      </w:r>
      <w:r w:rsidRPr="004F11EA">
        <w:rPr>
          <w:color w:val="4A4A4A"/>
        </w:rPr>
        <w:t>并最终赶上和超越诚实节点的工作量</w:t>
      </w:r>
      <w:r w:rsidR="00577E2E">
        <w:rPr>
          <w:color w:val="4A4A4A"/>
        </w:rPr>
        <w:t>。</w:t>
      </w:r>
    </w:p>
    <w:p w14:paraId="3F14C324" w14:textId="3B437BA9" w:rsidR="00F353B9" w:rsidRDefault="00F353B9" w:rsidP="004F11EA">
      <w:pPr>
        <w:pStyle w:val="a7"/>
        <w:shd w:val="clear" w:color="auto" w:fill="FFFFFF"/>
        <w:spacing w:before="0" w:beforeAutospacing="0" w:after="0" w:afterAutospacing="0" w:line="450" w:lineRule="atLeast"/>
        <w:ind w:firstLine="420"/>
        <w:rPr>
          <w:rFonts w:ascii="Times" w:hAnsi="Times" w:cs="Times"/>
        </w:rPr>
      </w:pPr>
      <w:r w:rsidRPr="004F11EA">
        <w:rPr>
          <w:color w:val="4A4A4A"/>
        </w:rPr>
        <w:t>另一个问题是</w:t>
      </w:r>
      <w:r w:rsidR="00577E2E">
        <w:rPr>
          <w:color w:val="4A4A4A"/>
        </w:rPr>
        <w:t>，</w:t>
      </w:r>
      <w:r w:rsidRPr="004F11EA">
        <w:rPr>
          <w:color w:val="4A4A4A"/>
        </w:rPr>
        <w:t>硬件的运算速度在高速增长</w:t>
      </w:r>
      <w:r w:rsidR="00577E2E">
        <w:rPr>
          <w:color w:val="4A4A4A"/>
        </w:rPr>
        <w:t>，</w:t>
      </w:r>
      <w:r w:rsidRPr="004F11EA">
        <w:rPr>
          <w:color w:val="4A4A4A"/>
        </w:rPr>
        <w:t>且节点参与网络的程度会有所起伏</w:t>
      </w:r>
      <w:r w:rsidR="00577E2E">
        <w:rPr>
          <w:color w:val="4A4A4A"/>
        </w:rPr>
        <w:t>。</w:t>
      </w:r>
      <w:r w:rsidRPr="004F11EA">
        <w:rPr>
          <w:color w:val="4A4A4A"/>
        </w:rPr>
        <w:t>为了解决这个问题</w:t>
      </w:r>
      <w:r w:rsidR="00577E2E">
        <w:rPr>
          <w:color w:val="4A4A4A"/>
        </w:rPr>
        <w:t>，</w:t>
      </w:r>
      <w:r w:rsidRPr="004F11EA">
        <w:rPr>
          <w:color w:val="4A4A4A"/>
        </w:rPr>
        <w:t>工作量证明的难度将采用移动平均目标的方法来确定</w:t>
      </w:r>
      <w:r w:rsidR="00577E2E">
        <w:rPr>
          <w:color w:val="4A4A4A"/>
        </w:rPr>
        <w:t>，</w:t>
      </w:r>
      <w:r w:rsidRPr="004F11EA">
        <w:rPr>
          <w:color w:val="4A4A4A"/>
        </w:rPr>
        <w:t>即令难度指向令每小时生成区块的速度为某一预设的平均数。如果区块生成的速度过快，那么难度就会提高。</w:t>
      </w:r>
      <w:r>
        <w:rPr>
          <w:rFonts w:ascii="Times" w:hAnsi="Times" w:cs="Times"/>
          <w:sz w:val="32"/>
          <w:szCs w:val="32"/>
        </w:rPr>
        <w:t xml:space="preserve"> </w:t>
      </w:r>
    </w:p>
    <w:p w14:paraId="063EF899" w14:textId="220D7FDC" w:rsidR="00F353B9" w:rsidRPr="00442550" w:rsidRDefault="00442550" w:rsidP="00442550">
      <w:pPr>
        <w:pStyle w:val="4"/>
      </w:pPr>
      <w:r>
        <w:t>4</w:t>
      </w:r>
      <w:r w:rsidRPr="00442550">
        <w:t>网络</w:t>
      </w:r>
    </w:p>
    <w:p w14:paraId="327E455D" w14:textId="77777777" w:rsidR="001E6CEF" w:rsidRPr="004F11EA" w:rsidRDefault="001E6CEF" w:rsidP="004F11EA">
      <w:pPr>
        <w:pStyle w:val="a7"/>
        <w:shd w:val="clear" w:color="auto" w:fill="FFFFFF"/>
        <w:spacing w:before="0" w:beforeAutospacing="0" w:after="0" w:afterAutospacing="0" w:line="450" w:lineRule="atLeast"/>
        <w:ind w:firstLine="420"/>
        <w:rPr>
          <w:color w:val="4A4A4A"/>
        </w:rPr>
      </w:pPr>
      <w:r w:rsidRPr="004F11EA">
        <w:rPr>
          <w:color w:val="4A4A4A"/>
        </w:rPr>
        <w:t>运行该网络的步骤如下</w:t>
      </w:r>
      <w:r w:rsidRPr="004F11EA">
        <w:rPr>
          <w:color w:val="4A4A4A"/>
        </w:rPr>
        <w:t xml:space="preserve">: </w:t>
      </w:r>
    </w:p>
    <w:p w14:paraId="12126CA9" w14:textId="26EBDD96" w:rsidR="001E6CEF" w:rsidRPr="004F11EA" w:rsidRDefault="0013226C"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001E6CEF" w:rsidRPr="004F11EA">
        <w:rPr>
          <w:color w:val="4A4A4A"/>
        </w:rPr>
        <w:t>新的交易向全网进行广播</w:t>
      </w:r>
      <w:r w:rsidR="001E6CEF" w:rsidRPr="004F11EA">
        <w:rPr>
          <w:color w:val="4A4A4A"/>
        </w:rPr>
        <w:t>;  </w:t>
      </w:r>
    </w:p>
    <w:p w14:paraId="67DF51EE" w14:textId="41A07924" w:rsidR="001E6CEF" w:rsidRPr="004F11EA" w:rsidRDefault="0013226C"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1E6CEF" w:rsidRPr="004F11EA">
        <w:rPr>
          <w:color w:val="4A4A4A"/>
        </w:rPr>
        <w:t> </w:t>
      </w:r>
      <w:r w:rsidR="001E6CEF" w:rsidRPr="004F11EA">
        <w:rPr>
          <w:color w:val="4A4A4A"/>
        </w:rPr>
        <w:t>每一个节点都将收到的交易信息纳入一个区块中</w:t>
      </w:r>
      <w:r w:rsidR="001E6CEF" w:rsidRPr="004F11EA">
        <w:rPr>
          <w:color w:val="4A4A4A"/>
        </w:rPr>
        <w:t>;  </w:t>
      </w:r>
    </w:p>
    <w:p w14:paraId="2CE4B4D3" w14:textId="7E70ACC1" w:rsidR="0013226C" w:rsidRPr="004F11EA" w:rsidRDefault="0013226C" w:rsidP="004F11EA">
      <w:pPr>
        <w:pStyle w:val="a7"/>
        <w:shd w:val="clear" w:color="auto" w:fill="FFFFFF"/>
        <w:spacing w:before="0" w:beforeAutospacing="0" w:after="0" w:afterAutospacing="0" w:line="450" w:lineRule="atLeast"/>
        <w:ind w:firstLine="420"/>
        <w:rPr>
          <w:rFonts w:hint="eastAsia"/>
          <w:color w:val="4A4A4A"/>
        </w:rPr>
      </w:pPr>
      <w:r>
        <w:rPr>
          <w:color w:val="4A4A4A"/>
        </w:rPr>
        <w:t>（</w:t>
      </w:r>
      <w:r>
        <w:rPr>
          <w:color w:val="4A4A4A"/>
        </w:rPr>
        <w:t>3</w:t>
      </w:r>
      <w:r>
        <w:rPr>
          <w:color w:val="4A4A4A"/>
        </w:rPr>
        <w:t>）</w:t>
      </w:r>
      <w:r w:rsidR="001E6CEF" w:rsidRPr="004F11EA">
        <w:rPr>
          <w:color w:val="4A4A4A"/>
        </w:rPr>
        <w:t>每个节点都尝试在自己的区块中找到一个具有足够难度的工作量证明</w:t>
      </w:r>
      <w:r w:rsidR="001E6CEF" w:rsidRPr="004F11EA">
        <w:rPr>
          <w:color w:val="4A4A4A"/>
        </w:rPr>
        <w:t xml:space="preserve">; </w:t>
      </w:r>
      <w:r w:rsidR="001E6CEF" w:rsidRPr="004F11EA">
        <w:rPr>
          <w:rFonts w:ascii="MS Mincho" w:eastAsia="MS Mincho" w:hAnsi="MS Mincho" w:cs="MS Mincho"/>
          <w:color w:val="4A4A4A"/>
        </w:rPr>
        <w:t> </w:t>
      </w:r>
      <w:r>
        <w:rPr>
          <w:color w:val="4A4A4A"/>
        </w:rPr>
        <w:tab/>
      </w:r>
      <w:r>
        <w:rPr>
          <w:color w:val="4A4A4A"/>
        </w:rPr>
        <w:t>（</w:t>
      </w:r>
      <w:r>
        <w:rPr>
          <w:color w:val="4A4A4A"/>
        </w:rPr>
        <w:t>4</w:t>
      </w:r>
      <w:r>
        <w:rPr>
          <w:color w:val="4A4A4A"/>
        </w:rPr>
        <w:t>）</w:t>
      </w:r>
      <w:r w:rsidR="001E6CEF" w:rsidRPr="004F11EA">
        <w:rPr>
          <w:color w:val="4A4A4A"/>
        </w:rPr>
        <w:t>当一个节点找到了一个工作量证明</w:t>
      </w:r>
      <w:r>
        <w:rPr>
          <w:color w:val="4A4A4A"/>
        </w:rPr>
        <w:t>，</w:t>
      </w:r>
      <w:r w:rsidR="001E6CEF" w:rsidRPr="004F11EA">
        <w:rPr>
          <w:color w:val="4A4A4A"/>
        </w:rPr>
        <w:t>它就向全网进行广播</w:t>
      </w:r>
      <w:r w:rsidR="001E6CEF" w:rsidRPr="004F11EA">
        <w:rPr>
          <w:color w:val="4A4A4A"/>
        </w:rPr>
        <w:t>;  </w:t>
      </w:r>
    </w:p>
    <w:p w14:paraId="298802C8" w14:textId="78E35ECB" w:rsidR="0013226C" w:rsidRPr="004F11EA" w:rsidRDefault="0013226C" w:rsidP="004F11EA">
      <w:pPr>
        <w:pStyle w:val="a7"/>
        <w:shd w:val="clear" w:color="auto" w:fill="FFFFFF"/>
        <w:spacing w:before="0" w:beforeAutospacing="0" w:after="0" w:afterAutospacing="0" w:line="450" w:lineRule="atLeast"/>
        <w:ind w:firstLine="420"/>
        <w:rPr>
          <w:rFonts w:hint="eastAsia"/>
          <w:color w:val="4A4A4A"/>
        </w:rPr>
      </w:pPr>
      <w:r>
        <w:rPr>
          <w:color w:val="4A4A4A"/>
        </w:rPr>
        <w:t>（</w:t>
      </w:r>
      <w:r>
        <w:rPr>
          <w:color w:val="4A4A4A"/>
        </w:rPr>
        <w:t>5</w:t>
      </w:r>
      <w:r>
        <w:rPr>
          <w:color w:val="4A4A4A"/>
        </w:rPr>
        <w:t>）</w:t>
      </w:r>
      <w:r w:rsidR="001E6CEF" w:rsidRPr="004F11EA">
        <w:rPr>
          <w:color w:val="4A4A4A"/>
        </w:rPr>
        <w:t>当且仅当包含在该区块中的所有交易都是有效的且之前未存在过的</w:t>
      </w:r>
      <w:r w:rsidR="001E6CEF" w:rsidRPr="004F11EA">
        <w:rPr>
          <w:color w:val="4A4A4A"/>
        </w:rPr>
        <w:t>,</w:t>
      </w:r>
      <w:r w:rsidR="001E6CEF" w:rsidRPr="004F11EA">
        <w:rPr>
          <w:color w:val="4A4A4A"/>
        </w:rPr>
        <w:t>其他节点才认同</w:t>
      </w:r>
      <w:r w:rsidR="001E6CEF" w:rsidRPr="004F11EA">
        <w:rPr>
          <w:color w:val="4A4A4A"/>
        </w:rPr>
        <w:t xml:space="preserve"> </w:t>
      </w:r>
      <w:r w:rsidR="001E6CEF" w:rsidRPr="004F11EA">
        <w:rPr>
          <w:color w:val="4A4A4A"/>
        </w:rPr>
        <w:t>该区块的有效性</w:t>
      </w:r>
      <w:r w:rsidR="001E6CEF" w:rsidRPr="004F11EA">
        <w:rPr>
          <w:color w:val="4A4A4A"/>
        </w:rPr>
        <w:t>;  </w:t>
      </w:r>
    </w:p>
    <w:p w14:paraId="293078AB" w14:textId="543769CE" w:rsidR="001E6CEF" w:rsidRPr="004F11EA" w:rsidRDefault="0013226C"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6</w:t>
      </w:r>
      <w:r>
        <w:rPr>
          <w:color w:val="4A4A4A"/>
        </w:rPr>
        <w:t>）</w:t>
      </w:r>
      <w:r w:rsidR="001E6CEF" w:rsidRPr="004F11EA">
        <w:rPr>
          <w:color w:val="4A4A4A"/>
        </w:rPr>
        <w:t>其他节点表示他们接受该区块</w:t>
      </w:r>
      <w:r w:rsidR="001E6CEF" w:rsidRPr="004F11EA">
        <w:rPr>
          <w:color w:val="4A4A4A"/>
        </w:rPr>
        <w:t>,</w:t>
      </w:r>
      <w:r w:rsidR="001E6CEF" w:rsidRPr="004F11EA">
        <w:rPr>
          <w:color w:val="4A4A4A"/>
        </w:rPr>
        <w:t>而表示接受的方法</w:t>
      </w:r>
      <w:r>
        <w:rPr>
          <w:color w:val="4A4A4A"/>
        </w:rPr>
        <w:t>，</w:t>
      </w:r>
      <w:r w:rsidR="001E6CEF" w:rsidRPr="004F11EA">
        <w:rPr>
          <w:color w:val="4A4A4A"/>
        </w:rPr>
        <w:t>则是在跟随该区块的末尾</w:t>
      </w:r>
      <w:r>
        <w:rPr>
          <w:color w:val="4A4A4A"/>
        </w:rPr>
        <w:t>，</w:t>
      </w:r>
      <w:r w:rsidR="001E6CEF" w:rsidRPr="004F11EA">
        <w:rPr>
          <w:color w:val="4A4A4A"/>
        </w:rPr>
        <w:t>制造新的区块以延长该链条</w:t>
      </w:r>
      <w:r>
        <w:rPr>
          <w:color w:val="4A4A4A"/>
        </w:rPr>
        <w:t>，</w:t>
      </w:r>
      <w:r w:rsidR="001E6CEF" w:rsidRPr="004F11EA">
        <w:rPr>
          <w:color w:val="4A4A4A"/>
        </w:rPr>
        <w:t>而将被接受区块的随机散列值视为先于新</w:t>
      </w:r>
      <w:r>
        <w:rPr>
          <w:color w:val="4A4A4A"/>
        </w:rPr>
        <w:t>区块</w:t>
      </w:r>
      <w:r w:rsidR="001E6CEF" w:rsidRPr="004F11EA">
        <w:rPr>
          <w:color w:val="4A4A4A"/>
        </w:rPr>
        <w:t>的随机散列值。</w:t>
      </w:r>
      <w:r w:rsidR="001E6CEF" w:rsidRPr="004F11EA">
        <w:rPr>
          <w:color w:val="4A4A4A"/>
        </w:rPr>
        <w:t xml:space="preserve"> </w:t>
      </w:r>
      <w:r w:rsidR="001E6CEF" w:rsidRPr="004F11EA">
        <w:rPr>
          <w:rFonts w:ascii="MS Mincho" w:eastAsia="MS Mincho" w:hAnsi="MS Mincho" w:cs="MS Mincho"/>
          <w:color w:val="4A4A4A"/>
        </w:rPr>
        <w:t> </w:t>
      </w:r>
    </w:p>
    <w:p w14:paraId="0A707F43" w14:textId="26FA8942" w:rsidR="00A96F53" w:rsidRPr="004F11EA" w:rsidRDefault="00A96F53" w:rsidP="004F11EA">
      <w:pPr>
        <w:pStyle w:val="a7"/>
        <w:shd w:val="clear" w:color="auto" w:fill="FFFFFF"/>
        <w:spacing w:before="0" w:beforeAutospacing="0" w:after="0" w:afterAutospacing="0" w:line="450" w:lineRule="atLeast"/>
        <w:ind w:firstLine="420"/>
        <w:rPr>
          <w:color w:val="4A4A4A"/>
        </w:rPr>
      </w:pPr>
      <w:r w:rsidRPr="004F11EA">
        <w:rPr>
          <w:color w:val="4A4A4A"/>
        </w:rPr>
        <w:lastRenderedPageBreak/>
        <w:t>节点始终都将最长的链条视为正确的链条</w:t>
      </w:r>
      <w:r w:rsidR="00BE11D4">
        <w:rPr>
          <w:color w:val="4A4A4A"/>
        </w:rPr>
        <w:t>，</w:t>
      </w:r>
      <w:r w:rsidRPr="004F11EA">
        <w:rPr>
          <w:color w:val="4A4A4A"/>
        </w:rPr>
        <w:t>并持续工作和延长它。如果有两个节点同时广播不同版本的新区块</w:t>
      </w:r>
      <w:r w:rsidR="00BE11D4">
        <w:rPr>
          <w:color w:val="4A4A4A"/>
        </w:rPr>
        <w:t>，</w:t>
      </w:r>
      <w:r w:rsidRPr="004F11EA">
        <w:rPr>
          <w:color w:val="4A4A4A"/>
        </w:rPr>
        <w:t>那么其他节点在接收到该区块的时间上将存在先后差别。当此情形</w:t>
      </w:r>
      <w:r w:rsidR="00BE11D4">
        <w:rPr>
          <w:color w:val="4A4A4A"/>
        </w:rPr>
        <w:t>，</w:t>
      </w:r>
      <w:r w:rsidRPr="004F11EA">
        <w:rPr>
          <w:color w:val="4A4A4A"/>
        </w:rPr>
        <w:t>他们将在率先收到的区块基础上进行工作</w:t>
      </w:r>
      <w:r w:rsidR="00BE11D4">
        <w:rPr>
          <w:color w:val="4A4A4A"/>
        </w:rPr>
        <w:t>，</w:t>
      </w:r>
      <w:r w:rsidRPr="004F11EA">
        <w:rPr>
          <w:color w:val="4A4A4A"/>
        </w:rPr>
        <w:t>但也会保留另外一个链条</w:t>
      </w:r>
      <w:r w:rsidR="00BE11D4">
        <w:rPr>
          <w:color w:val="4A4A4A"/>
        </w:rPr>
        <w:t>，</w:t>
      </w:r>
      <w:r w:rsidRPr="004F11EA">
        <w:rPr>
          <w:color w:val="4A4A4A"/>
        </w:rPr>
        <w:t>以防后者变成最长的链条。该僵局的打破要等到下一个工作量证明被发现</w:t>
      </w:r>
      <w:r w:rsidR="00BE11D4">
        <w:rPr>
          <w:color w:val="4A4A4A"/>
        </w:rPr>
        <w:t>，</w:t>
      </w:r>
      <w:r w:rsidRPr="004F11EA">
        <w:rPr>
          <w:color w:val="4A4A4A"/>
        </w:rPr>
        <w:t>而其中的一条链条被证实为是较长的一条</w:t>
      </w:r>
      <w:r w:rsidR="00BE11D4">
        <w:rPr>
          <w:color w:val="4A4A4A"/>
        </w:rPr>
        <w:t>，</w:t>
      </w:r>
      <w:r w:rsidRPr="004F11EA">
        <w:rPr>
          <w:color w:val="4A4A4A"/>
        </w:rPr>
        <w:t>那么在另一条分支链条上工作的节点将转换阵营</w:t>
      </w:r>
      <w:r w:rsidR="00BE11D4">
        <w:rPr>
          <w:color w:val="4A4A4A"/>
        </w:rPr>
        <w:t>，</w:t>
      </w:r>
      <w:r w:rsidRPr="004F11EA">
        <w:rPr>
          <w:color w:val="4A4A4A"/>
        </w:rPr>
        <w:t>开始在较长的链条上工作。</w:t>
      </w:r>
      <w:r w:rsidRPr="004F11EA">
        <w:rPr>
          <w:color w:val="4A4A4A"/>
        </w:rPr>
        <w:t xml:space="preserve"> </w:t>
      </w:r>
    </w:p>
    <w:p w14:paraId="411C3D11" w14:textId="464F0176" w:rsidR="00A96F53" w:rsidRDefault="00A96F53" w:rsidP="004F11EA">
      <w:pPr>
        <w:pStyle w:val="a7"/>
        <w:shd w:val="clear" w:color="auto" w:fill="FFFFFF"/>
        <w:spacing w:before="0" w:beforeAutospacing="0" w:after="0" w:afterAutospacing="0" w:line="450" w:lineRule="atLeast"/>
        <w:ind w:firstLine="420"/>
        <w:rPr>
          <w:rFonts w:ascii="Times" w:hAnsi="Times" w:cs="Times"/>
        </w:rPr>
      </w:pPr>
      <w:r w:rsidRPr="004F11EA">
        <w:rPr>
          <w:color w:val="4A4A4A"/>
        </w:rPr>
        <w:t>所谓</w:t>
      </w:r>
      <w:r w:rsidRPr="004F11EA">
        <w:rPr>
          <w:color w:val="4A4A4A"/>
        </w:rPr>
        <w:t>“</w:t>
      </w:r>
      <w:r w:rsidRPr="004F11EA">
        <w:rPr>
          <w:color w:val="4A4A4A"/>
        </w:rPr>
        <w:t>新的交易要广播</w:t>
      </w:r>
      <w:r w:rsidR="00BE11D4" w:rsidRPr="004F11EA">
        <w:rPr>
          <w:color w:val="4A4A4A"/>
        </w:rPr>
        <w:t>”</w:t>
      </w:r>
      <w:r w:rsidR="00BE11D4">
        <w:rPr>
          <w:color w:val="4A4A4A"/>
        </w:rPr>
        <w:t>，</w:t>
      </w:r>
      <w:r w:rsidRPr="004F11EA">
        <w:rPr>
          <w:color w:val="4A4A4A"/>
        </w:rPr>
        <w:t>实际上不需要抵达全部的节点</w:t>
      </w:r>
      <w:r w:rsidR="00BE11D4">
        <w:rPr>
          <w:color w:val="4A4A4A"/>
        </w:rPr>
        <w:t>。</w:t>
      </w:r>
      <w:r w:rsidRPr="004F11EA">
        <w:rPr>
          <w:color w:val="4A4A4A"/>
        </w:rPr>
        <w:t>只要交易信息能够抵达足够多的节点</w:t>
      </w:r>
      <w:r w:rsidR="00BE11D4">
        <w:rPr>
          <w:color w:val="4A4A4A"/>
        </w:rPr>
        <w:t>，</w:t>
      </w:r>
      <w:r w:rsidRPr="004F11EA">
        <w:rPr>
          <w:color w:val="4A4A4A"/>
        </w:rPr>
        <w:t>那么他们将很快被整合进一个区块中</w:t>
      </w:r>
      <w:r w:rsidR="00BE11D4">
        <w:rPr>
          <w:color w:val="4A4A4A"/>
        </w:rPr>
        <w:t>。</w:t>
      </w:r>
      <w:r w:rsidRPr="004F11EA">
        <w:rPr>
          <w:color w:val="4A4A4A"/>
        </w:rPr>
        <w:t>而区块的广播对被丢弃的信息是具有容错能力的</w:t>
      </w:r>
      <w:r w:rsidR="00BE11D4">
        <w:rPr>
          <w:color w:val="4A4A4A"/>
        </w:rPr>
        <w:t>。</w:t>
      </w:r>
      <w:r w:rsidRPr="004F11EA">
        <w:rPr>
          <w:color w:val="4A4A4A"/>
        </w:rPr>
        <w:t>如果一个节点没有收到某特定区块</w:t>
      </w:r>
      <w:r w:rsidR="00BE11D4">
        <w:rPr>
          <w:color w:val="4A4A4A"/>
        </w:rPr>
        <w:t>，</w:t>
      </w:r>
      <w:r w:rsidRPr="004F11EA">
        <w:rPr>
          <w:color w:val="4A4A4A"/>
        </w:rPr>
        <w:t>那么该节点将会发现自己缺失了某个区块</w:t>
      </w:r>
      <w:r w:rsidR="00BE11D4">
        <w:rPr>
          <w:color w:val="4A4A4A"/>
        </w:rPr>
        <w:t>，</w:t>
      </w:r>
      <w:r w:rsidRPr="004F11EA">
        <w:rPr>
          <w:color w:val="4A4A4A"/>
        </w:rPr>
        <w:t>也就可以提出自己下载该区块的请求。</w:t>
      </w:r>
      <w:r>
        <w:rPr>
          <w:rFonts w:ascii="Times" w:hAnsi="Times" w:cs="Times"/>
          <w:sz w:val="32"/>
          <w:szCs w:val="32"/>
        </w:rPr>
        <w:t xml:space="preserve"> </w:t>
      </w:r>
    </w:p>
    <w:p w14:paraId="18CED594" w14:textId="353A0CB5" w:rsidR="00A96F53" w:rsidRPr="002C3A81" w:rsidRDefault="002C3A81" w:rsidP="002C3A81">
      <w:pPr>
        <w:pStyle w:val="4"/>
      </w:pPr>
      <w:r>
        <w:t>5</w:t>
      </w:r>
      <w:r w:rsidR="009978CA" w:rsidRPr="002C3A81">
        <w:t>激励</w:t>
      </w:r>
    </w:p>
    <w:p w14:paraId="11C8CCDF" w14:textId="4A50BEAE" w:rsidR="00F14340" w:rsidRPr="004F11EA" w:rsidRDefault="00F87155" w:rsidP="004F11EA">
      <w:pPr>
        <w:pStyle w:val="a7"/>
        <w:shd w:val="clear" w:color="auto" w:fill="FFFFFF"/>
        <w:spacing w:before="0" w:beforeAutospacing="0" w:after="0" w:afterAutospacing="0" w:line="450" w:lineRule="atLeast"/>
        <w:rPr>
          <w:color w:val="4A4A4A"/>
        </w:rPr>
      </w:pPr>
      <w:r>
        <w:rPr>
          <w:color w:val="4A4A4A"/>
        </w:rPr>
        <w:tab/>
      </w:r>
      <w:r w:rsidR="00F14340" w:rsidRPr="004F11EA">
        <w:rPr>
          <w:color w:val="4A4A4A"/>
        </w:rPr>
        <w:t>我们约定如此</w:t>
      </w:r>
      <w:r>
        <w:rPr>
          <w:color w:val="4A4A4A"/>
        </w:rPr>
        <w:t>：</w:t>
      </w:r>
      <w:r w:rsidR="00F14340" w:rsidRPr="004F11EA">
        <w:rPr>
          <w:color w:val="4A4A4A"/>
        </w:rPr>
        <w:t>每个区块的第一笔交易进行特殊化处理</w:t>
      </w:r>
      <w:r w:rsidR="00EA427C">
        <w:rPr>
          <w:color w:val="4A4A4A"/>
        </w:rPr>
        <w:t>，</w:t>
      </w:r>
      <w:r w:rsidR="00F14340" w:rsidRPr="004F11EA">
        <w:rPr>
          <w:color w:val="4A4A4A"/>
        </w:rPr>
        <w:t>该交易产生一枚由该区块创造者拥有的新的电子货币。这样就增加了节点支持该网络的激励</w:t>
      </w:r>
      <w:r w:rsidR="00D6045E">
        <w:rPr>
          <w:color w:val="4A4A4A"/>
        </w:rPr>
        <w:t>，</w:t>
      </w:r>
      <w:r w:rsidR="00F14340" w:rsidRPr="004F11EA">
        <w:rPr>
          <w:color w:val="4A4A4A"/>
        </w:rPr>
        <w:t>并在没有中央集权机构发行货币的情况下</w:t>
      </w:r>
      <w:r w:rsidR="00CB3C6A">
        <w:rPr>
          <w:color w:val="4A4A4A"/>
        </w:rPr>
        <w:t>，</w:t>
      </w:r>
      <w:r w:rsidR="00F14340" w:rsidRPr="004F11EA">
        <w:rPr>
          <w:color w:val="4A4A4A"/>
        </w:rPr>
        <w:t>提供了一种将电子货币分配到流通领域的一种方法。这种将一定数量新货币持续增添到货币系统中的方法</w:t>
      </w:r>
      <w:r w:rsidR="00CB3C6A">
        <w:rPr>
          <w:color w:val="4A4A4A"/>
        </w:rPr>
        <w:t>，</w:t>
      </w:r>
      <w:r w:rsidR="00F14340" w:rsidRPr="004F11EA">
        <w:rPr>
          <w:color w:val="4A4A4A"/>
        </w:rPr>
        <w:t>非常类似于耗费资源去挖掘金矿并将黄金注入到流通领域。此时</w:t>
      </w:r>
      <w:r w:rsidR="00CB3C6A">
        <w:rPr>
          <w:color w:val="4A4A4A"/>
        </w:rPr>
        <w:t>，</w:t>
      </w:r>
      <w:r w:rsidR="00CB3C6A" w:rsidRPr="004F11EA">
        <w:rPr>
          <w:color w:val="4A4A4A"/>
        </w:rPr>
        <w:t xml:space="preserve"> </w:t>
      </w:r>
      <w:r w:rsidR="00F14340" w:rsidRPr="004F11EA">
        <w:rPr>
          <w:color w:val="4A4A4A"/>
        </w:rPr>
        <w:t>CPU</w:t>
      </w:r>
      <w:r w:rsidR="00F14340" w:rsidRPr="004F11EA">
        <w:rPr>
          <w:color w:val="4A4A4A"/>
        </w:rPr>
        <w:t>的时间和电力消耗就是消耗的资源。</w:t>
      </w:r>
      <w:r w:rsidR="00F14340" w:rsidRPr="004F11EA">
        <w:rPr>
          <w:color w:val="4A4A4A"/>
        </w:rPr>
        <w:t xml:space="preserve"> </w:t>
      </w:r>
    </w:p>
    <w:p w14:paraId="5F6840C8" w14:textId="7499DDFA" w:rsidR="00F14340" w:rsidRPr="004F11EA" w:rsidRDefault="00F14340" w:rsidP="004F11EA">
      <w:pPr>
        <w:pStyle w:val="a7"/>
        <w:shd w:val="clear" w:color="auto" w:fill="FFFFFF"/>
        <w:spacing w:before="0" w:beforeAutospacing="0" w:after="0" w:afterAutospacing="0" w:line="450" w:lineRule="atLeast"/>
        <w:ind w:firstLine="420"/>
        <w:rPr>
          <w:color w:val="4A4A4A"/>
        </w:rPr>
      </w:pPr>
      <w:r w:rsidRPr="004F11EA">
        <w:rPr>
          <w:color w:val="4A4A4A"/>
        </w:rPr>
        <w:t>另外一个激励的来源则是交易费。如果某笔交易的输出值小于输入值</w:t>
      </w:r>
      <w:r w:rsidR="00CB3C6A">
        <w:rPr>
          <w:color w:val="4A4A4A"/>
        </w:rPr>
        <w:t>，</w:t>
      </w:r>
      <w:r w:rsidRPr="004F11EA">
        <w:rPr>
          <w:color w:val="4A4A4A"/>
        </w:rPr>
        <w:t>那么差额就是交易费</w:t>
      </w:r>
      <w:r w:rsidR="00CB3C6A">
        <w:rPr>
          <w:color w:val="4A4A4A"/>
        </w:rPr>
        <w:t>，</w:t>
      </w:r>
      <w:r w:rsidRPr="004F11EA">
        <w:rPr>
          <w:color w:val="4A4A4A"/>
        </w:rPr>
        <w:t>该交易费将被增加到该区块的激励中</w:t>
      </w:r>
      <w:r w:rsidR="00CB3C6A">
        <w:rPr>
          <w:color w:val="4A4A4A"/>
        </w:rPr>
        <w:t>。</w:t>
      </w:r>
      <w:r w:rsidRPr="004F11EA">
        <w:rPr>
          <w:color w:val="4A4A4A"/>
        </w:rPr>
        <w:t>只要既定数量的电子货币已经进入流通</w:t>
      </w:r>
      <w:r w:rsidR="00CB3C6A">
        <w:rPr>
          <w:color w:val="4A4A4A"/>
        </w:rPr>
        <w:t>，</w:t>
      </w:r>
      <w:r w:rsidRPr="004F11EA">
        <w:rPr>
          <w:color w:val="4A4A4A"/>
        </w:rPr>
        <w:t>那么激励机制就可以逐渐转换为完全依靠交易费</w:t>
      </w:r>
      <w:r w:rsidR="00CB3C6A">
        <w:rPr>
          <w:color w:val="4A4A4A"/>
        </w:rPr>
        <w:t>，</w:t>
      </w:r>
      <w:r w:rsidRPr="004F11EA">
        <w:rPr>
          <w:color w:val="4A4A4A"/>
        </w:rPr>
        <w:t>那么本货币系统就能够免于通货膨胀。</w:t>
      </w:r>
      <w:r w:rsidRPr="004F11EA">
        <w:rPr>
          <w:color w:val="4A4A4A"/>
        </w:rPr>
        <w:t xml:space="preserve"> </w:t>
      </w:r>
    </w:p>
    <w:p w14:paraId="2F441AAC" w14:textId="57097C0C" w:rsidR="00F14340" w:rsidRDefault="00F14340" w:rsidP="004F11EA">
      <w:pPr>
        <w:pStyle w:val="a7"/>
        <w:shd w:val="clear" w:color="auto" w:fill="FFFFFF"/>
        <w:spacing w:before="0" w:beforeAutospacing="0" w:after="0" w:afterAutospacing="0" w:line="450" w:lineRule="atLeast"/>
        <w:ind w:firstLine="420"/>
        <w:rPr>
          <w:rFonts w:ascii="Times" w:hAnsi="Times" w:cs="Times"/>
        </w:rPr>
      </w:pPr>
      <w:r w:rsidRPr="004F11EA">
        <w:rPr>
          <w:color w:val="4A4A4A"/>
        </w:rPr>
        <w:t>激励系统也有助于鼓励节点保持诚实。如果有一个贪婪的攻击者能够调集比所有诚实节点加起来还要多的</w:t>
      </w:r>
      <w:r w:rsidRPr="004F11EA">
        <w:rPr>
          <w:color w:val="4A4A4A"/>
        </w:rPr>
        <w:t>CPU</w:t>
      </w:r>
      <w:r w:rsidRPr="004F11EA">
        <w:rPr>
          <w:color w:val="4A4A4A"/>
        </w:rPr>
        <w:t>计算力</w:t>
      </w:r>
      <w:r w:rsidR="00CB3C6A">
        <w:rPr>
          <w:color w:val="4A4A4A"/>
        </w:rPr>
        <w:t>，</w:t>
      </w:r>
      <w:r w:rsidRPr="004F11EA">
        <w:rPr>
          <w:color w:val="4A4A4A"/>
        </w:rPr>
        <w:t>那么他就面临一个选择</w:t>
      </w:r>
      <w:r w:rsidR="00CB3C6A">
        <w:rPr>
          <w:color w:val="4A4A4A"/>
        </w:rPr>
        <w:t>：</w:t>
      </w:r>
      <w:r w:rsidRPr="004F11EA">
        <w:rPr>
          <w:color w:val="4A4A4A"/>
        </w:rPr>
        <w:t>要么将其用于诚实工作产生新的电子货币</w:t>
      </w:r>
      <w:r w:rsidR="00CB3C6A">
        <w:rPr>
          <w:color w:val="4A4A4A"/>
        </w:rPr>
        <w:t>，</w:t>
      </w:r>
      <w:r w:rsidRPr="004F11EA">
        <w:rPr>
          <w:color w:val="4A4A4A"/>
        </w:rPr>
        <w:t>或者将其用于进行二次支付攻击</w:t>
      </w:r>
      <w:r w:rsidR="00CB3C6A">
        <w:rPr>
          <w:color w:val="4A4A4A"/>
        </w:rPr>
        <w:t>。</w:t>
      </w:r>
      <w:r w:rsidRPr="004F11EA">
        <w:rPr>
          <w:color w:val="4A4A4A"/>
        </w:rPr>
        <w:t>那么他就会发现</w:t>
      </w:r>
      <w:r w:rsidR="00CB3C6A">
        <w:rPr>
          <w:color w:val="4A4A4A"/>
        </w:rPr>
        <w:t>，</w:t>
      </w:r>
      <w:r w:rsidRPr="004F11EA">
        <w:rPr>
          <w:color w:val="4A4A4A"/>
        </w:rPr>
        <w:t>按照规则行事、诚实工作是更有利可图的</w:t>
      </w:r>
      <w:r w:rsidR="00CB3C6A">
        <w:rPr>
          <w:color w:val="4A4A4A"/>
        </w:rPr>
        <w:t>。</w:t>
      </w:r>
      <w:r w:rsidRPr="004F11EA">
        <w:rPr>
          <w:color w:val="4A4A4A"/>
        </w:rPr>
        <w:t>因为该等规则使得他能够拥有更多的电子货币</w:t>
      </w:r>
      <w:r w:rsidR="00CB3C6A">
        <w:rPr>
          <w:color w:val="4A4A4A"/>
        </w:rPr>
        <w:t>，</w:t>
      </w:r>
      <w:r w:rsidRPr="004F11EA">
        <w:rPr>
          <w:color w:val="4A4A4A"/>
        </w:rPr>
        <w:t>而不是破坏这个系统使得其自身财富的有效性受损。</w:t>
      </w:r>
      <w:r>
        <w:rPr>
          <w:rFonts w:ascii="Times" w:hAnsi="Times" w:cs="Times"/>
          <w:sz w:val="32"/>
          <w:szCs w:val="32"/>
        </w:rPr>
        <w:t xml:space="preserve"> </w:t>
      </w:r>
    </w:p>
    <w:p w14:paraId="2872F0EA" w14:textId="0F063A53" w:rsidR="009978CA" w:rsidRPr="002C3A81" w:rsidRDefault="002C3A81" w:rsidP="002C3A81">
      <w:pPr>
        <w:pStyle w:val="4"/>
      </w:pPr>
      <w:r>
        <w:lastRenderedPageBreak/>
        <w:t>6</w:t>
      </w:r>
      <w:r w:rsidR="009978CA" w:rsidRPr="002C3A81">
        <w:rPr>
          <w:rFonts w:hint="eastAsia"/>
        </w:rPr>
        <w:t>回收</w:t>
      </w:r>
      <w:r w:rsidR="009978CA" w:rsidRPr="002C3A81">
        <w:t>硬盘空间</w:t>
      </w:r>
    </w:p>
    <w:p w14:paraId="66970228" w14:textId="28E087CE" w:rsidR="000F1784" w:rsidRPr="004F11EA" w:rsidRDefault="000F1784" w:rsidP="004F11EA">
      <w:pPr>
        <w:pStyle w:val="a7"/>
        <w:shd w:val="clear" w:color="auto" w:fill="FFFFFF"/>
        <w:spacing w:before="0" w:beforeAutospacing="0" w:after="0" w:afterAutospacing="0" w:line="450" w:lineRule="atLeast"/>
        <w:ind w:firstLine="420"/>
        <w:rPr>
          <w:color w:val="4A4A4A"/>
        </w:rPr>
      </w:pPr>
      <w:r w:rsidRPr="004F11EA">
        <w:rPr>
          <w:color w:val="4A4A4A"/>
        </w:rPr>
        <w:t>如果最近的交易已经被纳入了足够多的区块之中</w:t>
      </w:r>
      <w:r w:rsidR="00B81FE3">
        <w:rPr>
          <w:color w:val="4A4A4A"/>
        </w:rPr>
        <w:t>，</w:t>
      </w:r>
      <w:r w:rsidRPr="004F11EA">
        <w:rPr>
          <w:color w:val="4A4A4A"/>
        </w:rPr>
        <w:t>那么就可以丢弃该交易之前的数据</w:t>
      </w:r>
      <w:r w:rsidR="004F2E03">
        <w:rPr>
          <w:color w:val="4A4A4A"/>
        </w:rPr>
        <w:t>，</w:t>
      </w:r>
      <w:r w:rsidRPr="004F11EA">
        <w:rPr>
          <w:color w:val="4A4A4A"/>
        </w:rPr>
        <w:t>以回收硬盘空间。为了同时确保不损害区块的随机散列值</w:t>
      </w:r>
      <w:r w:rsidRPr="004F11EA">
        <w:rPr>
          <w:color w:val="4A4A4A"/>
        </w:rPr>
        <w:t>,</w:t>
      </w:r>
      <w:r w:rsidRPr="004F11EA">
        <w:rPr>
          <w:color w:val="4A4A4A"/>
        </w:rPr>
        <w:t>交易信息被随机散列时</w:t>
      </w:r>
      <w:r w:rsidRPr="004F11EA">
        <w:rPr>
          <w:color w:val="4A4A4A"/>
        </w:rPr>
        <w:t>,</w:t>
      </w:r>
      <w:r w:rsidRPr="004F11EA">
        <w:rPr>
          <w:color w:val="4A4A4A"/>
        </w:rPr>
        <w:t>被构建成一种</w:t>
      </w:r>
      <w:r w:rsidR="009F24B9">
        <w:rPr>
          <w:color w:val="4A4A4A"/>
        </w:rPr>
        <w:t>梅克尔</w:t>
      </w:r>
      <w:r w:rsidRPr="004F11EA">
        <w:rPr>
          <w:color w:val="4A4A4A"/>
        </w:rPr>
        <w:t>树</w:t>
      </w:r>
      <w:r w:rsidRPr="004F11EA">
        <w:rPr>
          <w:color w:val="4A4A4A"/>
        </w:rPr>
        <w:t xml:space="preserve">(Merkle tree) </w:t>
      </w:r>
      <w:r w:rsidRPr="004F11EA">
        <w:rPr>
          <w:color w:val="4A4A4A"/>
        </w:rPr>
        <w:t>的形态</w:t>
      </w:r>
      <w:r w:rsidR="004F2E03">
        <w:rPr>
          <w:color w:val="4A4A4A"/>
        </w:rPr>
        <w:t>，</w:t>
      </w:r>
      <w:r w:rsidRPr="004F11EA">
        <w:rPr>
          <w:color w:val="4A4A4A"/>
        </w:rPr>
        <w:t>使得只有根被纳入了区块的随机散列值</w:t>
      </w:r>
      <w:r w:rsidR="004F2E03">
        <w:rPr>
          <w:color w:val="4A4A4A"/>
        </w:rPr>
        <w:t>。</w:t>
      </w:r>
      <w:r w:rsidRPr="004F11EA">
        <w:rPr>
          <w:color w:val="4A4A4A"/>
        </w:rPr>
        <w:t>通过将该树的分支拔除的方法</w:t>
      </w:r>
      <w:r w:rsidR="004F2E03">
        <w:rPr>
          <w:color w:val="4A4A4A"/>
        </w:rPr>
        <w:t>，</w:t>
      </w:r>
      <w:r w:rsidRPr="004F11EA">
        <w:rPr>
          <w:color w:val="4A4A4A"/>
        </w:rPr>
        <w:t>老区块就能被压缩。而内部的随机散列值是不必保存的</w:t>
      </w:r>
      <w:r w:rsidR="004C3C9F" w:rsidRPr="004F11EA">
        <w:rPr>
          <w:color w:val="4A4A4A"/>
        </w:rPr>
        <w:t>。</w:t>
      </w:r>
    </w:p>
    <w:p w14:paraId="4D90EC20" w14:textId="4BE77547" w:rsidR="00F353B9" w:rsidRPr="004F11EA" w:rsidRDefault="000F1784" w:rsidP="004F11EA">
      <w:pPr>
        <w:pStyle w:val="a7"/>
        <w:shd w:val="clear" w:color="auto" w:fill="FFFFFF"/>
        <w:spacing w:before="0" w:beforeAutospacing="0" w:after="0" w:afterAutospacing="0" w:line="450" w:lineRule="atLeast"/>
        <w:rPr>
          <w:color w:val="4A4A4A"/>
        </w:rPr>
      </w:pPr>
      <w:r w:rsidRPr="004F11EA">
        <w:rPr>
          <w:color w:val="4A4A4A"/>
        </w:rPr>
        <w:drawing>
          <wp:inline distT="0" distB="0" distL="0" distR="0" wp14:anchorId="5B47E2F4" wp14:editId="3B15BC59">
            <wp:extent cx="5264785" cy="3034030"/>
            <wp:effectExtent l="0" t="0" r="0" b="0"/>
            <wp:docPr id="17" name="图片 17" descr="../../../../Library/Containers/com.tencent.qq/Data/Library/Application%20Support/QQ/Users/19303091/QQ/Temp.db/43075CDF-6075-4125-A034-4542E25C577A.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qq/Data/Library/Application%20Support/QQ/Users/19303091/QQ/Temp.db/43075CDF-6075-4125-A034-4542E25C577A.p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4785" cy="3034030"/>
                    </a:xfrm>
                    <a:prstGeom prst="rect">
                      <a:avLst/>
                    </a:prstGeom>
                    <a:noFill/>
                    <a:ln>
                      <a:noFill/>
                    </a:ln>
                  </pic:spPr>
                </pic:pic>
              </a:graphicData>
            </a:graphic>
          </wp:inline>
        </w:drawing>
      </w:r>
    </w:p>
    <w:p w14:paraId="638C35CE" w14:textId="4B28E446" w:rsidR="000F1784" w:rsidRDefault="000F1784" w:rsidP="004F11EA">
      <w:pPr>
        <w:pStyle w:val="a7"/>
        <w:shd w:val="clear" w:color="auto" w:fill="FFFFFF"/>
        <w:spacing w:before="0" w:beforeAutospacing="0" w:after="0" w:afterAutospacing="0" w:line="450" w:lineRule="atLeast"/>
        <w:rPr>
          <w:rFonts w:ascii="Times" w:hAnsi="Times" w:cs="Times"/>
          <w:sz w:val="32"/>
          <w:szCs w:val="32"/>
        </w:rPr>
      </w:pPr>
      <w:r w:rsidRPr="004F11EA">
        <w:rPr>
          <w:color w:val="4A4A4A"/>
        </w:rPr>
        <w:t xml:space="preserve">   </w:t>
      </w:r>
      <w:r w:rsidRPr="004F11EA">
        <w:rPr>
          <w:color w:val="4A4A4A"/>
        </w:rPr>
        <w:t>不含交易信息的区块头</w:t>
      </w:r>
      <w:r w:rsidRPr="004F11EA">
        <w:rPr>
          <w:color w:val="4A4A4A"/>
        </w:rPr>
        <w:t>(Block header)</w:t>
      </w:r>
      <w:r w:rsidRPr="004F11EA">
        <w:rPr>
          <w:color w:val="4A4A4A"/>
        </w:rPr>
        <w:t>大小仅有</w:t>
      </w:r>
      <w:r w:rsidRPr="004F11EA">
        <w:rPr>
          <w:color w:val="4A4A4A"/>
        </w:rPr>
        <w:t>80</w:t>
      </w:r>
      <w:r w:rsidRPr="004F11EA">
        <w:rPr>
          <w:color w:val="4A4A4A"/>
        </w:rPr>
        <w:t>字节。如果我们设定区块生成的速率</w:t>
      </w:r>
      <w:r w:rsidRPr="004F11EA">
        <w:rPr>
          <w:color w:val="4A4A4A"/>
        </w:rPr>
        <w:t xml:space="preserve"> </w:t>
      </w:r>
      <w:r w:rsidRPr="004F11EA">
        <w:rPr>
          <w:color w:val="4A4A4A"/>
        </w:rPr>
        <w:t>为每</w:t>
      </w:r>
      <w:r w:rsidRPr="004F11EA">
        <w:rPr>
          <w:color w:val="4A4A4A"/>
        </w:rPr>
        <w:t>10</w:t>
      </w:r>
      <w:r w:rsidRPr="004F11EA">
        <w:rPr>
          <w:color w:val="4A4A4A"/>
        </w:rPr>
        <w:t>分钟一个</w:t>
      </w:r>
      <w:r w:rsidRPr="004F11EA">
        <w:rPr>
          <w:color w:val="4A4A4A"/>
        </w:rPr>
        <w:t>,</w:t>
      </w:r>
      <w:r w:rsidRPr="004F11EA">
        <w:rPr>
          <w:color w:val="4A4A4A"/>
        </w:rPr>
        <w:t>那么每一年产生的数据位</w:t>
      </w:r>
      <w:r w:rsidRPr="004F11EA">
        <w:rPr>
          <w:color w:val="4A4A4A"/>
        </w:rPr>
        <w:t>4.2MB</w:t>
      </w:r>
      <w:r w:rsidRPr="004F11EA">
        <w:rPr>
          <w:color w:val="4A4A4A"/>
        </w:rPr>
        <w:t>。</w:t>
      </w:r>
      <w:r w:rsidRPr="004F11EA">
        <w:rPr>
          <w:color w:val="4A4A4A"/>
        </w:rPr>
        <w:t>(80 bytes * 6 * 24 * 365 = 4.2MB)</w:t>
      </w:r>
      <w:r w:rsidRPr="004F11EA">
        <w:rPr>
          <w:color w:val="4A4A4A"/>
        </w:rPr>
        <w:t>。</w:t>
      </w:r>
      <w:r w:rsidRPr="004F11EA">
        <w:rPr>
          <w:color w:val="4A4A4A"/>
        </w:rPr>
        <w:t>2008</w:t>
      </w:r>
      <w:r w:rsidRPr="004F11EA">
        <w:rPr>
          <w:color w:val="4A4A4A"/>
        </w:rPr>
        <w:t>年</w:t>
      </w:r>
      <w:r w:rsidR="00BA4419" w:rsidRPr="004F11EA">
        <w:rPr>
          <w:color w:val="4A4A4A"/>
        </w:rPr>
        <w:t>，</w:t>
      </w:r>
      <w:r w:rsidRPr="004F11EA">
        <w:rPr>
          <w:color w:val="4A4A4A"/>
        </w:rPr>
        <w:t>PC</w:t>
      </w:r>
      <w:r w:rsidRPr="004F11EA">
        <w:rPr>
          <w:color w:val="4A4A4A"/>
        </w:rPr>
        <w:t>系统通常的内存容量为</w:t>
      </w:r>
      <w:r w:rsidRPr="004F11EA">
        <w:rPr>
          <w:color w:val="4A4A4A"/>
        </w:rPr>
        <w:t>2GB,</w:t>
      </w:r>
      <w:r w:rsidRPr="004F11EA">
        <w:rPr>
          <w:color w:val="4A4A4A"/>
        </w:rPr>
        <w:t>按照摩尔定律的预言</w:t>
      </w:r>
      <w:r w:rsidRPr="004F11EA">
        <w:rPr>
          <w:color w:val="4A4A4A"/>
        </w:rPr>
        <w:t>,</w:t>
      </w:r>
      <w:r w:rsidRPr="004F11EA">
        <w:rPr>
          <w:color w:val="4A4A4A"/>
        </w:rPr>
        <w:t>即使将全部的区块头存储于内存</w:t>
      </w:r>
      <w:r w:rsidRPr="004F11EA">
        <w:rPr>
          <w:color w:val="4A4A4A"/>
        </w:rPr>
        <w:t xml:space="preserve"> </w:t>
      </w:r>
      <w:r w:rsidRPr="004F11EA">
        <w:rPr>
          <w:color w:val="4A4A4A"/>
        </w:rPr>
        <w:t>之中都不是问题。</w:t>
      </w:r>
      <w:r>
        <w:rPr>
          <w:rFonts w:ascii="Times" w:hAnsi="Times" w:cs="Times"/>
          <w:sz w:val="32"/>
          <w:szCs w:val="32"/>
        </w:rPr>
        <w:t xml:space="preserve"> </w:t>
      </w:r>
    </w:p>
    <w:p w14:paraId="0FC6B16E" w14:textId="1FF9CBBD" w:rsidR="009C394D" w:rsidRPr="00395ED7" w:rsidRDefault="00395ED7" w:rsidP="00395ED7">
      <w:pPr>
        <w:pStyle w:val="4"/>
      </w:pPr>
      <w:r>
        <w:t>7</w:t>
      </w:r>
      <w:r w:rsidR="009C394D" w:rsidRPr="00395ED7">
        <w:rPr>
          <w:rFonts w:hint="eastAsia"/>
        </w:rPr>
        <w:t>简化</w:t>
      </w:r>
      <w:r w:rsidR="009C394D" w:rsidRPr="00395ED7">
        <w:t>的支付</w:t>
      </w:r>
      <w:r w:rsidR="009C394D" w:rsidRPr="00395ED7">
        <w:rPr>
          <w:rFonts w:hint="eastAsia"/>
        </w:rPr>
        <w:t>确认</w:t>
      </w:r>
    </w:p>
    <w:p w14:paraId="0C4FCD89" w14:textId="77777777" w:rsidR="003A5F32" w:rsidRPr="004F11EA" w:rsidRDefault="003A5F32" w:rsidP="004F11EA">
      <w:pPr>
        <w:pStyle w:val="a7"/>
        <w:shd w:val="clear" w:color="auto" w:fill="FFFFFF"/>
        <w:spacing w:before="0" w:beforeAutospacing="0" w:after="0" w:afterAutospacing="0" w:line="450" w:lineRule="atLeast"/>
        <w:ind w:firstLine="420"/>
        <w:rPr>
          <w:color w:val="4A4A4A"/>
        </w:rPr>
      </w:pPr>
      <w:r>
        <w:rPr>
          <w:rFonts w:ascii="Times" w:hAnsi="Times" w:cs="Times"/>
          <w:sz w:val="32"/>
          <w:szCs w:val="32"/>
        </w:rPr>
        <w:t>在</w:t>
      </w:r>
      <w:r w:rsidRPr="004F11EA">
        <w:rPr>
          <w:color w:val="4A4A4A"/>
        </w:rPr>
        <w:t>不运行完整网络节点的情况下</w:t>
      </w:r>
      <w:r w:rsidRPr="004F11EA">
        <w:rPr>
          <w:color w:val="4A4A4A"/>
        </w:rPr>
        <w:t>,</w:t>
      </w:r>
      <w:r w:rsidRPr="004F11EA">
        <w:rPr>
          <w:color w:val="4A4A4A"/>
        </w:rPr>
        <w:t>也能够对支付进行检验。一个用户需要保留最长的工作</w:t>
      </w:r>
      <w:r w:rsidRPr="004F11EA">
        <w:rPr>
          <w:color w:val="4A4A4A"/>
        </w:rPr>
        <w:t xml:space="preserve"> </w:t>
      </w:r>
      <w:r w:rsidRPr="004F11EA">
        <w:rPr>
          <w:color w:val="4A4A4A"/>
        </w:rPr>
        <w:t>量证明链条的区块头的拷贝</w:t>
      </w:r>
      <w:r w:rsidRPr="004F11EA">
        <w:rPr>
          <w:color w:val="4A4A4A"/>
        </w:rPr>
        <w:t>,</w:t>
      </w:r>
      <w:r w:rsidRPr="004F11EA">
        <w:rPr>
          <w:color w:val="4A4A4A"/>
        </w:rPr>
        <w:t>它可以不断向网络发起询问</w:t>
      </w:r>
      <w:r w:rsidRPr="004F11EA">
        <w:rPr>
          <w:color w:val="4A4A4A"/>
        </w:rPr>
        <w:t>,</w:t>
      </w:r>
      <w:r w:rsidRPr="004F11EA">
        <w:rPr>
          <w:color w:val="4A4A4A"/>
        </w:rPr>
        <w:t>直到它确信自己拥有最长的链条</w:t>
      </w:r>
      <w:r w:rsidRPr="004F11EA">
        <w:rPr>
          <w:color w:val="4A4A4A"/>
        </w:rPr>
        <w:t xml:space="preserve">, </w:t>
      </w:r>
      <w:r w:rsidRPr="004F11EA">
        <w:rPr>
          <w:color w:val="4A4A4A"/>
        </w:rPr>
        <w:t>并能够通过</w:t>
      </w:r>
      <w:r w:rsidRPr="004F11EA">
        <w:rPr>
          <w:color w:val="4A4A4A"/>
        </w:rPr>
        <w:t xml:space="preserve"> merkle </w:t>
      </w:r>
      <w:r w:rsidRPr="004F11EA">
        <w:rPr>
          <w:color w:val="4A4A4A"/>
        </w:rPr>
        <w:t>的分支通向它被加上时间戳并纳入区块的那次交易。节点想要自行检验该</w:t>
      </w:r>
      <w:r w:rsidRPr="004F11EA">
        <w:rPr>
          <w:color w:val="4A4A4A"/>
        </w:rPr>
        <w:t xml:space="preserve"> </w:t>
      </w:r>
      <w:r w:rsidRPr="004F11EA">
        <w:rPr>
          <w:color w:val="4A4A4A"/>
        </w:rPr>
        <w:t>交易的有效性原本是不可能的</w:t>
      </w:r>
      <w:r w:rsidRPr="004F11EA">
        <w:rPr>
          <w:color w:val="4A4A4A"/>
        </w:rPr>
        <w:t>,</w:t>
      </w:r>
      <w:r w:rsidRPr="004F11EA">
        <w:rPr>
          <w:color w:val="4A4A4A"/>
        </w:rPr>
        <w:t>但通</w:t>
      </w:r>
      <w:r w:rsidRPr="004F11EA">
        <w:rPr>
          <w:color w:val="4A4A4A"/>
        </w:rPr>
        <w:lastRenderedPageBreak/>
        <w:t>过追溯到链条的某个位置</w:t>
      </w:r>
      <w:r w:rsidRPr="004F11EA">
        <w:rPr>
          <w:color w:val="4A4A4A"/>
        </w:rPr>
        <w:t>,</w:t>
      </w:r>
      <w:r w:rsidRPr="004F11EA">
        <w:rPr>
          <w:color w:val="4A4A4A"/>
        </w:rPr>
        <w:t>它就能看到某个节点曾经接受</w:t>
      </w:r>
      <w:r w:rsidRPr="004F11EA">
        <w:rPr>
          <w:color w:val="4A4A4A"/>
        </w:rPr>
        <w:t xml:space="preserve"> </w:t>
      </w:r>
      <w:r w:rsidRPr="004F11EA">
        <w:rPr>
          <w:color w:val="4A4A4A"/>
        </w:rPr>
        <w:t>过它</w:t>
      </w:r>
      <w:r w:rsidRPr="004F11EA">
        <w:rPr>
          <w:color w:val="4A4A4A"/>
        </w:rPr>
        <w:t>,</w:t>
      </w:r>
      <w:r w:rsidRPr="004F11EA">
        <w:rPr>
          <w:color w:val="4A4A4A"/>
        </w:rPr>
        <w:t>并且于其后追加的区块也进一步证明全网曾经接受了它。</w:t>
      </w:r>
      <w:r w:rsidRPr="004F11EA">
        <w:rPr>
          <w:color w:val="4A4A4A"/>
        </w:rPr>
        <w:t xml:space="preserve"> </w:t>
      </w:r>
    </w:p>
    <w:p w14:paraId="098B018F" w14:textId="268840AA" w:rsidR="000F1784" w:rsidRPr="004F11EA" w:rsidRDefault="007A6EF4"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drawing>
          <wp:inline distT="0" distB="0" distL="0" distR="0" wp14:anchorId="784CB924" wp14:editId="1812DBD5">
            <wp:extent cx="5264785" cy="2147570"/>
            <wp:effectExtent l="0" t="0" r="0" b="11430"/>
            <wp:docPr id="18" name="图片 18" descr="../../../../Library/Containers/com.tencent.qq/Data/Library/Application%20Support/QQ/Users/19303091/QQ/Temp.db/21E129F4-928D-427E-8174-A660B68B766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qq/Data/Library/Application%20Support/QQ/Users/19303091/QQ/Temp.db/21E129F4-928D-427E-8174-A660B68B766B.p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4785" cy="2147570"/>
                    </a:xfrm>
                    <a:prstGeom prst="rect">
                      <a:avLst/>
                    </a:prstGeom>
                    <a:noFill/>
                    <a:ln>
                      <a:noFill/>
                    </a:ln>
                  </pic:spPr>
                </pic:pic>
              </a:graphicData>
            </a:graphic>
          </wp:inline>
        </w:drawing>
      </w:r>
    </w:p>
    <w:p w14:paraId="45FCDBC6" w14:textId="77777777" w:rsidR="007A6EF4" w:rsidRPr="004F11EA" w:rsidRDefault="007A6EF4" w:rsidP="004F11EA">
      <w:pPr>
        <w:pStyle w:val="a7"/>
        <w:shd w:val="clear" w:color="auto" w:fill="FFFFFF"/>
        <w:spacing w:before="0" w:beforeAutospacing="0" w:after="0" w:afterAutospacing="0" w:line="450" w:lineRule="atLeast"/>
        <w:ind w:firstLine="420"/>
        <w:rPr>
          <w:color w:val="4A4A4A"/>
        </w:rPr>
      </w:pPr>
      <w:r w:rsidRPr="004F11EA">
        <w:rPr>
          <w:color w:val="4A4A4A"/>
        </w:rPr>
        <w:t>当此情形</w:t>
      </w:r>
      <w:r w:rsidRPr="004F11EA">
        <w:rPr>
          <w:color w:val="4A4A4A"/>
        </w:rPr>
        <w:t>,</w:t>
      </w:r>
      <w:r w:rsidRPr="004F11EA">
        <w:rPr>
          <w:color w:val="4A4A4A"/>
        </w:rPr>
        <w:t>只要诚实的节点控制了网络</w:t>
      </w:r>
      <w:r w:rsidRPr="004F11EA">
        <w:rPr>
          <w:color w:val="4A4A4A"/>
        </w:rPr>
        <w:t>,</w:t>
      </w:r>
      <w:r w:rsidRPr="004F11EA">
        <w:rPr>
          <w:color w:val="4A4A4A"/>
        </w:rPr>
        <w:t>检验机制就是可靠的。但是</w:t>
      </w:r>
      <w:r w:rsidRPr="004F11EA">
        <w:rPr>
          <w:color w:val="4A4A4A"/>
        </w:rPr>
        <w:t>,</w:t>
      </w:r>
      <w:r w:rsidRPr="004F11EA">
        <w:rPr>
          <w:color w:val="4A4A4A"/>
        </w:rPr>
        <w:t>当全网被一个计算</w:t>
      </w:r>
      <w:r w:rsidRPr="004F11EA">
        <w:rPr>
          <w:color w:val="4A4A4A"/>
        </w:rPr>
        <w:t xml:space="preserve"> </w:t>
      </w:r>
      <w:r w:rsidRPr="004F11EA">
        <w:rPr>
          <w:color w:val="4A4A4A"/>
        </w:rPr>
        <w:t>力占优的攻击者攻击时</w:t>
      </w:r>
      <w:r w:rsidRPr="004F11EA">
        <w:rPr>
          <w:color w:val="4A4A4A"/>
        </w:rPr>
        <w:t>,</w:t>
      </w:r>
      <w:r w:rsidRPr="004F11EA">
        <w:rPr>
          <w:color w:val="4A4A4A"/>
        </w:rPr>
        <w:t>将变得较为脆弱。因为网络节点能够自行确认交易的有效性</w:t>
      </w:r>
      <w:r w:rsidRPr="004F11EA">
        <w:rPr>
          <w:color w:val="4A4A4A"/>
        </w:rPr>
        <w:t>,</w:t>
      </w:r>
      <w:r w:rsidRPr="004F11EA">
        <w:rPr>
          <w:color w:val="4A4A4A"/>
        </w:rPr>
        <w:t>只要攻</w:t>
      </w:r>
      <w:r w:rsidRPr="004F11EA">
        <w:rPr>
          <w:color w:val="4A4A4A"/>
        </w:rPr>
        <w:t xml:space="preserve"> </w:t>
      </w:r>
      <w:r w:rsidRPr="004F11EA">
        <w:rPr>
          <w:color w:val="4A4A4A"/>
        </w:rPr>
        <w:t>击者能够持续地保持计算力优势</w:t>
      </w:r>
      <w:r w:rsidRPr="004F11EA">
        <w:rPr>
          <w:color w:val="4A4A4A"/>
        </w:rPr>
        <w:t>,</w:t>
      </w:r>
      <w:r w:rsidRPr="004F11EA">
        <w:rPr>
          <w:color w:val="4A4A4A"/>
        </w:rPr>
        <w:t>简化的机制会被攻击者焊接的</w:t>
      </w:r>
      <w:r w:rsidRPr="004F11EA">
        <w:rPr>
          <w:color w:val="4A4A4A"/>
        </w:rPr>
        <w:t>(fabricated)</w:t>
      </w:r>
      <w:r w:rsidRPr="004F11EA">
        <w:rPr>
          <w:color w:val="4A4A4A"/>
        </w:rPr>
        <w:t>交易欺骗。那</w:t>
      </w:r>
      <w:r w:rsidRPr="004F11EA">
        <w:rPr>
          <w:color w:val="4A4A4A"/>
        </w:rPr>
        <w:t xml:space="preserve"> </w:t>
      </w:r>
      <w:r w:rsidRPr="004F11EA">
        <w:rPr>
          <w:color w:val="4A4A4A"/>
        </w:rPr>
        <w:t>么一个可行的策略就是</w:t>
      </w:r>
      <w:r w:rsidRPr="004F11EA">
        <w:rPr>
          <w:color w:val="4A4A4A"/>
        </w:rPr>
        <w:t>,</w:t>
      </w:r>
      <w:r w:rsidRPr="004F11EA">
        <w:rPr>
          <w:color w:val="4A4A4A"/>
        </w:rPr>
        <w:t>只要他们发现了一个无效的区块</w:t>
      </w:r>
      <w:r w:rsidRPr="004F11EA">
        <w:rPr>
          <w:color w:val="4A4A4A"/>
        </w:rPr>
        <w:t>,</w:t>
      </w:r>
      <w:r w:rsidRPr="004F11EA">
        <w:rPr>
          <w:color w:val="4A4A4A"/>
        </w:rPr>
        <w:t>就立刻发出警报</w:t>
      </w:r>
      <w:r w:rsidRPr="004F11EA">
        <w:rPr>
          <w:color w:val="4A4A4A"/>
        </w:rPr>
        <w:t>,</w:t>
      </w:r>
      <w:r w:rsidRPr="004F11EA">
        <w:rPr>
          <w:color w:val="4A4A4A"/>
        </w:rPr>
        <w:t>收到警报的用户</w:t>
      </w:r>
      <w:r w:rsidRPr="004F11EA">
        <w:rPr>
          <w:color w:val="4A4A4A"/>
        </w:rPr>
        <w:t xml:space="preserve"> </w:t>
      </w:r>
      <w:r w:rsidRPr="004F11EA">
        <w:rPr>
          <w:color w:val="4A4A4A"/>
        </w:rPr>
        <w:t>将立刻开始下载被警告有问题的区块或交易的完整信息</w:t>
      </w:r>
      <w:r w:rsidRPr="004F11EA">
        <w:rPr>
          <w:color w:val="4A4A4A"/>
        </w:rPr>
        <w:t>,</w:t>
      </w:r>
      <w:r w:rsidRPr="004F11EA">
        <w:rPr>
          <w:color w:val="4A4A4A"/>
        </w:rPr>
        <w:t>以便对信息的不一致进行判定。对于</w:t>
      </w:r>
      <w:r w:rsidRPr="004F11EA">
        <w:rPr>
          <w:color w:val="4A4A4A"/>
        </w:rPr>
        <w:t xml:space="preserve"> </w:t>
      </w:r>
      <w:r w:rsidRPr="004F11EA">
        <w:rPr>
          <w:color w:val="4A4A4A"/>
        </w:rPr>
        <w:t>日常会发生大量收付的商业机构</w:t>
      </w:r>
      <w:r w:rsidRPr="004F11EA">
        <w:rPr>
          <w:color w:val="4A4A4A"/>
        </w:rPr>
        <w:t>,</w:t>
      </w:r>
      <w:r w:rsidRPr="004F11EA">
        <w:rPr>
          <w:color w:val="4A4A4A"/>
        </w:rPr>
        <w:t>可能仍会希望运行他们自己的完整节点</w:t>
      </w:r>
      <w:r w:rsidRPr="004F11EA">
        <w:rPr>
          <w:color w:val="4A4A4A"/>
        </w:rPr>
        <w:t>,</w:t>
      </w:r>
      <w:r w:rsidRPr="004F11EA">
        <w:rPr>
          <w:color w:val="4A4A4A"/>
        </w:rPr>
        <w:t>以保持较大的独立</w:t>
      </w:r>
      <w:r w:rsidRPr="004F11EA">
        <w:rPr>
          <w:color w:val="4A4A4A"/>
        </w:rPr>
        <w:t xml:space="preserve"> </w:t>
      </w:r>
      <w:r w:rsidRPr="004F11EA">
        <w:rPr>
          <w:color w:val="4A4A4A"/>
        </w:rPr>
        <w:t>完全性和检验的快速性。</w:t>
      </w:r>
      <w:r w:rsidRPr="004F11EA">
        <w:rPr>
          <w:color w:val="4A4A4A"/>
        </w:rPr>
        <w:t xml:space="preserve"> </w:t>
      </w:r>
    </w:p>
    <w:p w14:paraId="54257BC5" w14:textId="0B7AB74F" w:rsidR="007A6EF4" w:rsidRPr="004F11EA" w:rsidRDefault="00802220"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lastRenderedPageBreak/>
        <w:drawing>
          <wp:inline distT="0" distB="0" distL="0" distR="0" wp14:anchorId="22013BF1" wp14:editId="197A7F84">
            <wp:extent cx="5264785" cy="4211955"/>
            <wp:effectExtent l="0" t="0" r="0" b="4445"/>
            <wp:docPr id="19" name="图片 19" descr="../../../../Library/Containers/com.tencent.qq/Data/Library/Application%20Support/QQ/Users/19303091/QQ/Temp.db/8C75DF93-035A-4C57-8394-8ABD85E21AF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qq/Data/Library/Application%20Support/QQ/Users/19303091/QQ/Temp.db/8C75DF93-035A-4C57-8394-8ABD85E21AF4.p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4785" cy="4211955"/>
                    </a:xfrm>
                    <a:prstGeom prst="rect">
                      <a:avLst/>
                    </a:prstGeom>
                    <a:noFill/>
                    <a:ln>
                      <a:noFill/>
                    </a:ln>
                  </pic:spPr>
                </pic:pic>
              </a:graphicData>
            </a:graphic>
          </wp:inline>
        </w:drawing>
      </w:r>
    </w:p>
    <w:p w14:paraId="7DD708B1" w14:textId="77777777" w:rsidR="00802220" w:rsidRPr="004F11EA" w:rsidRDefault="00802220" w:rsidP="004F11EA">
      <w:pPr>
        <w:pStyle w:val="a7"/>
        <w:shd w:val="clear" w:color="auto" w:fill="FFFFFF"/>
        <w:spacing w:before="0" w:beforeAutospacing="0" w:after="0" w:afterAutospacing="0" w:line="450" w:lineRule="atLeast"/>
        <w:ind w:firstLine="420"/>
        <w:rPr>
          <w:color w:val="4A4A4A"/>
        </w:rPr>
      </w:pPr>
    </w:p>
    <w:p w14:paraId="3C2E4A47" w14:textId="3C33ED35" w:rsidR="00DA7B50" w:rsidRDefault="003D5279" w:rsidP="003D5279">
      <w:pPr>
        <w:pStyle w:val="4"/>
      </w:pPr>
      <w:r>
        <w:t>8</w:t>
      </w:r>
      <w:r w:rsidR="00802220">
        <w:t>价值的组合</w:t>
      </w:r>
      <w:r w:rsidR="00802220">
        <w:rPr>
          <w:rFonts w:hint="eastAsia"/>
        </w:rPr>
        <w:t>与</w:t>
      </w:r>
      <w:r w:rsidR="00802220">
        <w:t>分割</w:t>
      </w:r>
    </w:p>
    <w:p w14:paraId="6E092492" w14:textId="31FB813E" w:rsidR="00F10D1D" w:rsidRPr="004F11EA" w:rsidRDefault="00F10D1D" w:rsidP="004F11EA">
      <w:pPr>
        <w:pStyle w:val="a7"/>
        <w:shd w:val="clear" w:color="auto" w:fill="FFFFFF"/>
        <w:spacing w:before="0" w:beforeAutospacing="0" w:after="0" w:afterAutospacing="0" w:line="450" w:lineRule="atLeast"/>
        <w:ind w:firstLine="420"/>
        <w:rPr>
          <w:color w:val="4A4A4A"/>
        </w:rPr>
      </w:pPr>
      <w:r w:rsidRPr="004F11EA">
        <w:rPr>
          <w:color w:val="4A4A4A"/>
        </w:rPr>
        <w:t>虽然可以单个单个地对电子货币进行处理</w:t>
      </w:r>
      <w:r w:rsidR="00A46408">
        <w:rPr>
          <w:color w:val="4A4A4A"/>
        </w:rPr>
        <w:t>，</w:t>
      </w:r>
      <w:r w:rsidRPr="004F11EA">
        <w:rPr>
          <w:color w:val="4A4A4A"/>
        </w:rPr>
        <w:t>但是对于每一枚电子货币单独发起一次交易将是一种笨拙的办法</w:t>
      </w:r>
      <w:r w:rsidR="00A46408">
        <w:rPr>
          <w:color w:val="4A4A4A"/>
        </w:rPr>
        <w:t>。</w:t>
      </w:r>
      <w:r w:rsidRPr="004F11EA">
        <w:rPr>
          <w:color w:val="4A4A4A"/>
        </w:rPr>
        <w:t>为了使得价值易于组合与分割</w:t>
      </w:r>
      <w:r w:rsidR="00A46408">
        <w:rPr>
          <w:color w:val="4A4A4A"/>
        </w:rPr>
        <w:t>，</w:t>
      </w:r>
      <w:r w:rsidRPr="004F11EA">
        <w:rPr>
          <w:color w:val="4A4A4A"/>
        </w:rPr>
        <w:t>交易被设计为可以纳入多个输入和输出</w:t>
      </w:r>
      <w:r w:rsidR="00A46408">
        <w:rPr>
          <w:color w:val="4A4A4A"/>
        </w:rPr>
        <w:t>。</w:t>
      </w:r>
      <w:r w:rsidRPr="004F11EA">
        <w:rPr>
          <w:color w:val="4A4A4A"/>
        </w:rPr>
        <w:t>一般而言是某次价值较大的前次交易构成的单一输入</w:t>
      </w:r>
      <w:r w:rsidR="00A46408">
        <w:rPr>
          <w:color w:val="4A4A4A"/>
        </w:rPr>
        <w:t>，</w:t>
      </w:r>
      <w:r w:rsidRPr="004F11EA">
        <w:rPr>
          <w:color w:val="4A4A4A"/>
        </w:rPr>
        <w:t>或者由某几个价值较小的前次交易共同构成的并行输入</w:t>
      </w:r>
      <w:r w:rsidR="00A46408">
        <w:rPr>
          <w:color w:val="4A4A4A"/>
        </w:rPr>
        <w:t>，</w:t>
      </w:r>
      <w:r w:rsidRPr="004F11EA">
        <w:rPr>
          <w:color w:val="4A4A4A"/>
        </w:rPr>
        <w:t>但是输出最多只有两个</w:t>
      </w:r>
      <w:r w:rsidR="00A46408">
        <w:rPr>
          <w:color w:val="4A4A4A"/>
        </w:rPr>
        <w:t>：</w:t>
      </w:r>
      <w:r w:rsidRPr="004F11EA">
        <w:rPr>
          <w:color w:val="4A4A4A"/>
        </w:rPr>
        <w:t>一个用于支付</w:t>
      </w:r>
      <w:r w:rsidR="00A46408">
        <w:rPr>
          <w:color w:val="4A4A4A"/>
        </w:rPr>
        <w:t>，</w:t>
      </w:r>
      <w:r w:rsidRPr="004F11EA">
        <w:rPr>
          <w:color w:val="4A4A4A"/>
        </w:rPr>
        <w:t>另一个用于找零。</w:t>
      </w:r>
      <w:r w:rsidRPr="004F11EA">
        <w:rPr>
          <w:color w:val="4A4A4A"/>
        </w:rPr>
        <w:t xml:space="preserve"> </w:t>
      </w:r>
    </w:p>
    <w:p w14:paraId="004AC90B" w14:textId="2756DBC8" w:rsidR="00F10D1D" w:rsidRPr="004F11EA" w:rsidRDefault="00F10D1D" w:rsidP="004F11EA">
      <w:pPr>
        <w:pStyle w:val="a7"/>
        <w:shd w:val="clear" w:color="auto" w:fill="FFFFFF"/>
        <w:spacing w:before="0" w:beforeAutospacing="0" w:after="0" w:afterAutospacing="0" w:line="450" w:lineRule="atLeast"/>
        <w:ind w:firstLine="420"/>
        <w:rPr>
          <w:color w:val="4A4A4A"/>
        </w:rPr>
      </w:pPr>
      <w:r w:rsidRPr="004F11EA">
        <w:rPr>
          <w:color w:val="4A4A4A"/>
        </w:rPr>
        <w:t>需要指出的是</w:t>
      </w:r>
      <w:r w:rsidR="00A46408">
        <w:rPr>
          <w:color w:val="4A4A4A"/>
        </w:rPr>
        <w:t>，</w:t>
      </w:r>
      <w:r w:rsidRPr="004F11EA">
        <w:rPr>
          <w:color w:val="4A4A4A"/>
        </w:rPr>
        <w:t>虽然一笔交易依赖于之前的多笔交易</w:t>
      </w:r>
      <w:r w:rsidR="00A46408">
        <w:rPr>
          <w:color w:val="4A4A4A"/>
        </w:rPr>
        <w:t>、</w:t>
      </w:r>
      <w:r w:rsidRPr="004F11EA">
        <w:rPr>
          <w:color w:val="4A4A4A"/>
        </w:rPr>
        <w:t>这些交易又各自依赖于多笔交易</w:t>
      </w:r>
      <w:r w:rsidR="00A46408">
        <w:rPr>
          <w:color w:val="4A4A4A"/>
        </w:rPr>
        <w:t>，</w:t>
      </w:r>
      <w:r w:rsidRPr="004F11EA">
        <w:rPr>
          <w:color w:val="4A4A4A"/>
        </w:rPr>
        <w:t>但是这并不存在任何问题</w:t>
      </w:r>
      <w:r w:rsidR="00A46408">
        <w:rPr>
          <w:color w:val="4A4A4A"/>
        </w:rPr>
        <w:t>。</w:t>
      </w:r>
      <w:r w:rsidRPr="004F11EA">
        <w:rPr>
          <w:color w:val="4A4A4A"/>
        </w:rPr>
        <w:t>因为这个工作机制并不需要展开检验之前发生的所有交易历史。</w:t>
      </w:r>
    </w:p>
    <w:p w14:paraId="06A99BC9" w14:textId="4A3A57C1" w:rsidR="00F10D1D" w:rsidRDefault="00F10D1D" w:rsidP="00F10D1D">
      <w:pPr>
        <w:autoSpaceDE w:val="0"/>
        <w:autoSpaceDN w:val="0"/>
        <w:adjustRightInd w:val="0"/>
        <w:spacing w:after="240" w:line="360" w:lineRule="atLeast"/>
        <w:rPr>
          <w:rFonts w:ascii="Times" w:hAnsi="Times" w:cs="Times"/>
        </w:rPr>
      </w:pPr>
    </w:p>
    <w:p w14:paraId="0EF7C22A" w14:textId="2810E792" w:rsidR="00802220" w:rsidRDefault="002F020C" w:rsidP="002F020C">
      <w:pPr>
        <w:pStyle w:val="4"/>
      </w:pPr>
      <w:r>
        <w:lastRenderedPageBreak/>
        <w:t>9</w:t>
      </w:r>
      <w:r>
        <w:t>隐私</w:t>
      </w:r>
    </w:p>
    <w:p w14:paraId="59D88852" w14:textId="21A00C01" w:rsidR="00422DD1" w:rsidRDefault="002F020C" w:rsidP="006868E8">
      <w:r>
        <w:rPr>
          <w:rFonts w:hint="eastAsia"/>
          <w:noProof/>
        </w:rPr>
        <w:drawing>
          <wp:inline distT="0" distB="0" distL="0" distR="0" wp14:anchorId="66442567" wp14:editId="1D4CAD46">
            <wp:extent cx="5264785" cy="1662430"/>
            <wp:effectExtent l="0" t="0" r="0" b="0"/>
            <wp:docPr id="20" name="图片 20" descr="../../../../Library/Containers/com.tencent.qq/Data/Library/Application%20Support/QQ/Users/19303091/QQ/Temp.db/ABDD2171-EB1B-4026-9FED-89D87D1756B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qq/Data/Library/Application%20Support/QQ/Users/19303091/QQ/Temp.db/ABDD2171-EB1B-4026-9FED-89D87D1756B2.p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4785" cy="1662430"/>
                    </a:xfrm>
                    <a:prstGeom prst="rect">
                      <a:avLst/>
                    </a:prstGeom>
                    <a:noFill/>
                    <a:ln>
                      <a:noFill/>
                    </a:ln>
                  </pic:spPr>
                </pic:pic>
              </a:graphicData>
            </a:graphic>
          </wp:inline>
        </w:drawing>
      </w:r>
    </w:p>
    <w:p w14:paraId="14AAD23E" w14:textId="31A6097E" w:rsidR="002F020C" w:rsidRPr="004F11EA" w:rsidRDefault="002F020C" w:rsidP="004F11EA">
      <w:pPr>
        <w:pStyle w:val="a7"/>
        <w:shd w:val="clear" w:color="auto" w:fill="FFFFFF"/>
        <w:spacing w:before="0" w:beforeAutospacing="0" w:after="0" w:afterAutospacing="0" w:line="450" w:lineRule="atLeast"/>
        <w:ind w:firstLine="420"/>
        <w:rPr>
          <w:color w:val="4A4A4A"/>
        </w:rPr>
      </w:pPr>
      <w:r w:rsidRPr="004F11EA">
        <w:rPr>
          <w:color w:val="4A4A4A"/>
        </w:rPr>
        <w:t>传统的造币厂模型为交易的参与者提供了一定程度的隐私保护</w:t>
      </w:r>
      <w:r w:rsidR="00AC0496">
        <w:rPr>
          <w:color w:val="4A4A4A"/>
        </w:rPr>
        <w:t>，</w:t>
      </w:r>
      <w:r w:rsidRPr="004F11EA">
        <w:rPr>
          <w:color w:val="4A4A4A"/>
        </w:rPr>
        <w:t>因为试图向可信任的第三方索取交易信息是严格受限的</w:t>
      </w:r>
      <w:r w:rsidR="00AC0496">
        <w:rPr>
          <w:color w:val="4A4A4A"/>
        </w:rPr>
        <w:t>。</w:t>
      </w:r>
      <w:r w:rsidRPr="004F11EA">
        <w:rPr>
          <w:color w:val="4A4A4A"/>
        </w:rPr>
        <w:t>但是如果将交易信息向全网进行广播</w:t>
      </w:r>
      <w:r w:rsidR="008279C7">
        <w:rPr>
          <w:color w:val="4A4A4A"/>
        </w:rPr>
        <w:t>，</w:t>
      </w:r>
      <w:r w:rsidRPr="004F11EA">
        <w:rPr>
          <w:color w:val="4A4A4A"/>
        </w:rPr>
        <w:t>就意味着这样的方法失效了</w:t>
      </w:r>
      <w:r w:rsidR="008279C7">
        <w:rPr>
          <w:color w:val="4A4A4A"/>
        </w:rPr>
        <w:t>。</w:t>
      </w:r>
      <w:r w:rsidRPr="004F11EA">
        <w:rPr>
          <w:color w:val="4A4A4A"/>
        </w:rPr>
        <w:t>但是隐私依然可以得到保护</w:t>
      </w:r>
      <w:r w:rsidR="008279C7">
        <w:rPr>
          <w:color w:val="4A4A4A"/>
        </w:rPr>
        <w:t>：</w:t>
      </w:r>
      <w:r w:rsidRPr="004F11EA">
        <w:rPr>
          <w:color w:val="4A4A4A"/>
        </w:rPr>
        <w:t>将公钥保持为匿名</w:t>
      </w:r>
      <w:r w:rsidR="008279C7">
        <w:rPr>
          <w:color w:val="4A4A4A"/>
        </w:rPr>
        <w:t>。</w:t>
      </w:r>
      <w:r w:rsidRPr="004F11EA">
        <w:rPr>
          <w:color w:val="4A4A4A"/>
        </w:rPr>
        <w:t>公众得知的信息仅仅是有某个人将一定数量的货币发所给了另外一个人</w:t>
      </w:r>
      <w:r w:rsidR="00EA6B41">
        <w:rPr>
          <w:color w:val="4A4A4A"/>
        </w:rPr>
        <w:t>，</w:t>
      </w:r>
      <w:r w:rsidRPr="004F11EA">
        <w:rPr>
          <w:color w:val="4A4A4A"/>
        </w:rPr>
        <w:t>但是难以将该交易同某个特定的人联系在一起</w:t>
      </w:r>
      <w:r w:rsidR="00EA6B41">
        <w:rPr>
          <w:color w:val="4A4A4A"/>
        </w:rPr>
        <w:t>，</w:t>
      </w:r>
      <w:r w:rsidRPr="004F11EA">
        <w:rPr>
          <w:color w:val="4A4A4A"/>
        </w:rPr>
        <w:t>也就是说</w:t>
      </w:r>
      <w:r w:rsidR="00EA6B41">
        <w:rPr>
          <w:color w:val="4A4A4A"/>
        </w:rPr>
        <w:t>，</w:t>
      </w:r>
      <w:r w:rsidRPr="004F11EA">
        <w:rPr>
          <w:color w:val="4A4A4A"/>
        </w:rPr>
        <w:t>公众难以确信</w:t>
      </w:r>
      <w:r w:rsidR="00EA6B41">
        <w:rPr>
          <w:color w:val="4A4A4A"/>
        </w:rPr>
        <w:t>，</w:t>
      </w:r>
      <w:r w:rsidRPr="004F11EA">
        <w:rPr>
          <w:color w:val="4A4A4A"/>
        </w:rPr>
        <w:t>这些人究竟是谁</w:t>
      </w:r>
      <w:r w:rsidR="00EA6B41">
        <w:rPr>
          <w:color w:val="4A4A4A"/>
        </w:rPr>
        <w:t>。</w:t>
      </w:r>
      <w:r w:rsidRPr="004F11EA">
        <w:rPr>
          <w:color w:val="4A4A4A"/>
        </w:rPr>
        <w:t>这同股票交易所发布的信息是类似的</w:t>
      </w:r>
      <w:r w:rsidR="00EA6B41">
        <w:rPr>
          <w:color w:val="4A4A4A"/>
        </w:rPr>
        <w:t>，</w:t>
      </w:r>
      <w:r w:rsidRPr="004F11EA">
        <w:rPr>
          <w:color w:val="4A4A4A"/>
        </w:rPr>
        <w:t>每一手股票买卖发生的时间</w:t>
      </w:r>
      <w:r w:rsidR="00EA6B41">
        <w:rPr>
          <w:color w:val="4A4A4A"/>
        </w:rPr>
        <w:t>、</w:t>
      </w:r>
      <w:r w:rsidRPr="004F11EA">
        <w:rPr>
          <w:color w:val="4A4A4A"/>
        </w:rPr>
        <w:t>交易量是记录在案且可供查询的</w:t>
      </w:r>
      <w:r w:rsidR="00EA6B41">
        <w:rPr>
          <w:color w:val="4A4A4A"/>
        </w:rPr>
        <w:t>，</w:t>
      </w:r>
      <w:r w:rsidRPr="004F11EA">
        <w:rPr>
          <w:color w:val="4A4A4A"/>
        </w:rPr>
        <w:t>但是交易双方的身份信息却不予透露。</w:t>
      </w:r>
      <w:r w:rsidRPr="004F11EA">
        <w:rPr>
          <w:color w:val="4A4A4A"/>
        </w:rPr>
        <w:t xml:space="preserve"> </w:t>
      </w:r>
    </w:p>
    <w:p w14:paraId="153B5EB6" w14:textId="38D0E22F" w:rsidR="006868E8" w:rsidRPr="006868E8" w:rsidRDefault="002F020C" w:rsidP="004F11EA">
      <w:pPr>
        <w:pStyle w:val="a7"/>
        <w:shd w:val="clear" w:color="auto" w:fill="FFFFFF"/>
        <w:spacing w:before="0" w:beforeAutospacing="0" w:after="0" w:afterAutospacing="0" w:line="450" w:lineRule="atLeast"/>
        <w:ind w:firstLine="420"/>
      </w:pPr>
      <w:r w:rsidRPr="004F11EA">
        <w:rPr>
          <w:color w:val="4A4A4A"/>
        </w:rPr>
        <w:t>作为额外的预防措施</w:t>
      </w:r>
      <w:r w:rsidR="00EA6B41">
        <w:rPr>
          <w:color w:val="4A4A4A"/>
        </w:rPr>
        <w:t>，</w:t>
      </w:r>
      <w:r w:rsidRPr="004F11EA">
        <w:rPr>
          <w:color w:val="4A4A4A"/>
        </w:rPr>
        <w:t>使用者可以让每次交易都生成一个新的地址</w:t>
      </w:r>
      <w:r w:rsidR="00EA6B41">
        <w:rPr>
          <w:color w:val="4A4A4A"/>
        </w:rPr>
        <w:t>，</w:t>
      </w:r>
      <w:r w:rsidRPr="004F11EA">
        <w:rPr>
          <w:color w:val="4A4A4A"/>
        </w:rPr>
        <w:t>以确保这些交易不被追溯到一个共同的所有者</w:t>
      </w:r>
      <w:r w:rsidR="00EA6B41">
        <w:rPr>
          <w:color w:val="4A4A4A"/>
        </w:rPr>
        <w:t>。</w:t>
      </w:r>
      <w:r w:rsidRPr="004F11EA">
        <w:rPr>
          <w:color w:val="4A4A4A"/>
        </w:rPr>
        <w:t>不过由于存在并行输入</w:t>
      </w:r>
      <w:r w:rsidR="00EA6B41">
        <w:rPr>
          <w:color w:val="4A4A4A"/>
        </w:rPr>
        <w:t>，</w:t>
      </w:r>
      <w:r w:rsidRPr="004F11EA">
        <w:rPr>
          <w:color w:val="4A4A4A"/>
        </w:rPr>
        <w:t>一定程度上的追溯还是不可避免的</w:t>
      </w:r>
      <w:r w:rsidR="00EA6B41">
        <w:rPr>
          <w:color w:val="4A4A4A"/>
        </w:rPr>
        <w:t>，</w:t>
      </w:r>
      <w:r w:rsidRPr="004F11EA">
        <w:rPr>
          <w:color w:val="4A4A4A"/>
        </w:rPr>
        <w:t>因为并行输入暗示这些货币都属于同一个所有者。此时的风险在于</w:t>
      </w:r>
      <w:r w:rsidR="00EA6B41">
        <w:rPr>
          <w:color w:val="4A4A4A"/>
        </w:rPr>
        <w:t>，</w:t>
      </w:r>
      <w:r w:rsidRPr="004F11EA">
        <w:rPr>
          <w:color w:val="4A4A4A"/>
        </w:rPr>
        <w:t>如果某个人的某一个公钥被确认属于他</w:t>
      </w:r>
      <w:r w:rsidR="00EA6B41">
        <w:rPr>
          <w:color w:val="4A4A4A"/>
        </w:rPr>
        <w:t>，</w:t>
      </w:r>
      <w:r w:rsidRPr="004F11EA">
        <w:rPr>
          <w:color w:val="4A4A4A"/>
        </w:rPr>
        <w:t>那么就可以追溯出此人的其它很多交易。</w:t>
      </w:r>
      <w:r>
        <w:rPr>
          <w:rFonts w:ascii="Times" w:hAnsi="Times" w:cs="Times"/>
          <w:sz w:val="32"/>
          <w:szCs w:val="32"/>
        </w:rPr>
        <w:t xml:space="preserve"> </w:t>
      </w:r>
    </w:p>
    <w:p w14:paraId="6A85241D" w14:textId="78B6F90C" w:rsidR="00553BFB" w:rsidRDefault="00622BD4" w:rsidP="00622BD4">
      <w:pPr>
        <w:pStyle w:val="3"/>
        <w:numPr>
          <w:ilvl w:val="2"/>
          <w:numId w:val="3"/>
        </w:numPr>
      </w:pPr>
      <w:r w:rsidRPr="00622BD4">
        <w:t>特点</w:t>
      </w:r>
    </w:p>
    <w:p w14:paraId="03F2F167" w14:textId="58EA4343" w:rsidR="00622BD4" w:rsidRPr="004F11EA" w:rsidRDefault="00003D62" w:rsidP="004F11EA">
      <w:pPr>
        <w:pStyle w:val="a7"/>
        <w:shd w:val="clear" w:color="auto" w:fill="FFFFFF"/>
        <w:spacing w:before="0" w:beforeAutospacing="0" w:after="0" w:afterAutospacing="0" w:line="450" w:lineRule="atLeast"/>
        <w:ind w:firstLine="420"/>
        <w:rPr>
          <w:color w:val="4A4A4A"/>
        </w:rPr>
      </w:pPr>
      <w:r w:rsidRPr="004F11EA">
        <w:rPr>
          <w:color w:val="4A4A4A"/>
        </w:rPr>
        <w:t>比特币特征如下：</w:t>
      </w:r>
    </w:p>
    <w:p w14:paraId="01A576DC" w14:textId="408208A7" w:rsidR="00003D62" w:rsidRPr="004F11EA" w:rsidRDefault="00003D62" w:rsidP="004F11EA">
      <w:pPr>
        <w:pStyle w:val="a7"/>
        <w:shd w:val="clear" w:color="auto" w:fill="FFFFFF"/>
        <w:spacing w:before="0" w:beforeAutospacing="0" w:after="0" w:afterAutospacing="0" w:line="450" w:lineRule="atLeast"/>
        <w:ind w:firstLine="420"/>
        <w:rPr>
          <w:color w:val="4A4A4A"/>
        </w:rPr>
      </w:pPr>
      <w:r w:rsidRPr="004F11EA">
        <w:rPr>
          <w:color w:val="4A4A4A"/>
        </w:rPr>
        <w:t>1</w:t>
      </w:r>
      <w:r w:rsidRPr="004F11EA">
        <w:rPr>
          <w:color w:val="4A4A4A"/>
        </w:rPr>
        <w:t>、去中心化：比特币是第一种分布式的虚拟货币，整个网络由用户构成，没有中央银行。去中心化是比特币安全与自由的保证。</w:t>
      </w:r>
    </w:p>
    <w:p w14:paraId="43CD807B" w14:textId="1A936F03" w:rsidR="00003D62" w:rsidRPr="004F11EA" w:rsidRDefault="00003D62" w:rsidP="004F11EA">
      <w:pPr>
        <w:pStyle w:val="a7"/>
        <w:shd w:val="clear" w:color="auto" w:fill="FFFFFF"/>
        <w:spacing w:before="0" w:beforeAutospacing="0" w:after="0" w:afterAutospacing="0" w:line="450" w:lineRule="atLeast"/>
        <w:ind w:firstLine="420"/>
        <w:rPr>
          <w:color w:val="4A4A4A"/>
        </w:rPr>
      </w:pPr>
      <w:r w:rsidRPr="004F11EA">
        <w:rPr>
          <w:color w:val="4A4A4A"/>
        </w:rPr>
        <w:t>2</w:t>
      </w:r>
      <w:r w:rsidRPr="004F11EA">
        <w:rPr>
          <w:color w:val="4A4A4A"/>
        </w:rPr>
        <w:t>、全世界流通：比特币可以在任意一台接入互联网的电脑上管理。不管身处何方，任何人都可以挖掘、购买、出售或收取比特币。</w:t>
      </w:r>
    </w:p>
    <w:p w14:paraId="3DC6CF1E" w14:textId="5792D7DE" w:rsidR="00003D62" w:rsidRPr="004F11EA" w:rsidRDefault="00003D62" w:rsidP="004F11EA">
      <w:pPr>
        <w:pStyle w:val="a7"/>
        <w:shd w:val="clear" w:color="auto" w:fill="FFFFFF"/>
        <w:spacing w:before="0" w:beforeAutospacing="0" w:after="0" w:afterAutospacing="0" w:line="450" w:lineRule="atLeast"/>
        <w:ind w:firstLine="420"/>
        <w:rPr>
          <w:color w:val="4A4A4A"/>
        </w:rPr>
      </w:pPr>
      <w:r w:rsidRPr="004F11EA">
        <w:rPr>
          <w:color w:val="4A4A4A"/>
        </w:rPr>
        <w:t>3</w:t>
      </w:r>
      <w:r w:rsidRPr="004F11EA">
        <w:rPr>
          <w:color w:val="4A4A4A"/>
        </w:rPr>
        <w:t>、专属所有权：操控比特币需要私钥</w:t>
      </w:r>
      <w:r w:rsidR="00666941">
        <w:rPr>
          <w:color w:val="4A4A4A"/>
        </w:rPr>
        <w:t>，</w:t>
      </w:r>
      <w:r w:rsidRPr="004F11EA">
        <w:rPr>
          <w:color w:val="4A4A4A"/>
        </w:rPr>
        <w:t>它可以被隔离保存在任何存储介质。除了用户自己之外无人可以获取。</w:t>
      </w:r>
    </w:p>
    <w:p w14:paraId="0F048E70" w14:textId="677CC087" w:rsidR="00003D62" w:rsidRPr="004F11EA" w:rsidRDefault="00003D62" w:rsidP="004F11EA">
      <w:pPr>
        <w:pStyle w:val="a7"/>
        <w:shd w:val="clear" w:color="auto" w:fill="FFFFFF"/>
        <w:spacing w:before="0" w:beforeAutospacing="0" w:after="0" w:afterAutospacing="0" w:line="450" w:lineRule="atLeast"/>
        <w:ind w:firstLine="420"/>
        <w:rPr>
          <w:color w:val="4A4A4A"/>
        </w:rPr>
      </w:pPr>
      <w:r w:rsidRPr="004F11EA">
        <w:rPr>
          <w:color w:val="4A4A4A"/>
        </w:rPr>
        <w:lastRenderedPageBreak/>
        <w:t>4</w:t>
      </w:r>
      <w:r w:rsidRPr="004F11EA">
        <w:rPr>
          <w:color w:val="4A4A4A"/>
        </w:rPr>
        <w:t>、低交易费用</w:t>
      </w:r>
      <w:r w:rsidR="00666941">
        <w:rPr>
          <w:color w:val="4A4A4A"/>
        </w:rPr>
        <w:t>：</w:t>
      </w:r>
      <w:r w:rsidRPr="004F11EA">
        <w:rPr>
          <w:color w:val="4A4A4A"/>
        </w:rPr>
        <w:t>可以免费汇出比特币</w:t>
      </w:r>
      <w:r w:rsidR="00666941">
        <w:rPr>
          <w:color w:val="4A4A4A"/>
        </w:rPr>
        <w:t>，</w:t>
      </w:r>
      <w:r w:rsidRPr="004F11EA">
        <w:rPr>
          <w:color w:val="4A4A4A"/>
        </w:rPr>
        <w:t>但最终对每笔交易将收取约</w:t>
      </w:r>
      <w:r w:rsidRPr="004F11EA">
        <w:rPr>
          <w:color w:val="4A4A4A"/>
        </w:rPr>
        <w:t>1</w:t>
      </w:r>
      <w:r w:rsidRPr="004F11EA">
        <w:rPr>
          <w:color w:val="4A4A4A"/>
        </w:rPr>
        <w:t>比特分的交易费以确保交易更快执行。</w:t>
      </w:r>
    </w:p>
    <w:p w14:paraId="3CD91EAD" w14:textId="3F58AC17" w:rsidR="00003D62" w:rsidRPr="004F11EA" w:rsidRDefault="00003D62" w:rsidP="004F11EA">
      <w:pPr>
        <w:pStyle w:val="a7"/>
        <w:shd w:val="clear" w:color="auto" w:fill="FFFFFF"/>
        <w:spacing w:before="0" w:beforeAutospacing="0" w:after="0" w:afterAutospacing="0" w:line="450" w:lineRule="atLeast"/>
        <w:ind w:firstLine="420"/>
        <w:rPr>
          <w:color w:val="4A4A4A"/>
        </w:rPr>
      </w:pPr>
      <w:r w:rsidRPr="004F11EA">
        <w:rPr>
          <w:color w:val="4A4A4A"/>
        </w:rPr>
        <w:t>5</w:t>
      </w:r>
      <w:r w:rsidRPr="004F11EA">
        <w:rPr>
          <w:color w:val="4A4A4A"/>
        </w:rPr>
        <w:t>、无隐藏成本：作为由</w:t>
      </w:r>
      <w:r w:rsidRPr="004F11EA">
        <w:rPr>
          <w:color w:val="4A4A4A"/>
        </w:rPr>
        <w:t>A</w:t>
      </w:r>
      <w:r w:rsidRPr="004F11EA">
        <w:rPr>
          <w:color w:val="4A4A4A"/>
        </w:rPr>
        <w:t>到</w:t>
      </w:r>
      <w:r w:rsidRPr="004F11EA">
        <w:rPr>
          <w:color w:val="4A4A4A"/>
        </w:rPr>
        <w:t>B</w:t>
      </w:r>
      <w:r w:rsidRPr="004F11EA">
        <w:rPr>
          <w:color w:val="4A4A4A"/>
        </w:rPr>
        <w:t>的支付手段，比特币没有繁琐的额度与手续限制。知道对方比特币地址就可以进行支付。</w:t>
      </w:r>
    </w:p>
    <w:p w14:paraId="7730DA9A" w14:textId="218414E7" w:rsidR="00003D6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6</w:t>
      </w:r>
      <w:r>
        <w:rPr>
          <w:color w:val="4A4A4A"/>
        </w:rPr>
        <w:t>、</w:t>
      </w:r>
      <w:r w:rsidR="00003D62" w:rsidRPr="004F11EA">
        <w:rPr>
          <w:color w:val="4A4A4A"/>
        </w:rPr>
        <w:t>跨平台挖掘：用户可以在众多平台上发掘不同硬件的计算能力。</w:t>
      </w:r>
    </w:p>
    <w:p w14:paraId="0D876CD0" w14:textId="77777777" w:rsidR="00807BD2" w:rsidRPr="004F11EA" w:rsidRDefault="00807BD2" w:rsidP="004F11EA">
      <w:pPr>
        <w:pStyle w:val="a7"/>
        <w:shd w:val="clear" w:color="auto" w:fill="FFFFFF"/>
        <w:spacing w:before="0" w:beforeAutospacing="0" w:after="0" w:afterAutospacing="0" w:line="450" w:lineRule="atLeast"/>
        <w:ind w:firstLine="420"/>
        <w:rPr>
          <w:b/>
          <w:color w:val="4A4A4A"/>
        </w:rPr>
      </w:pPr>
      <w:r w:rsidRPr="004F11EA">
        <w:rPr>
          <w:b/>
          <w:color w:val="4A4A4A"/>
        </w:rPr>
        <w:t>比特币优点如下：</w:t>
      </w:r>
    </w:p>
    <w:p w14:paraId="5D92A6E0" w14:textId="6322B1F1"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1</w:t>
      </w:r>
      <w:r>
        <w:rPr>
          <w:color w:val="4A4A4A"/>
        </w:rPr>
        <w:t>、</w:t>
      </w:r>
      <w:r w:rsidR="00807BD2" w:rsidRPr="004F11EA">
        <w:rPr>
          <w:color w:val="4A4A4A"/>
        </w:rPr>
        <w:t>完全去处中心化，没有发行机构，也就不可能操纵发行数量。其发行与流通，是通过开源的</w:t>
      </w:r>
      <w:r w:rsidR="00807BD2" w:rsidRPr="004F11EA">
        <w:rPr>
          <w:color w:val="4A4A4A"/>
        </w:rPr>
        <w:t>p2p</w:t>
      </w:r>
      <w:r w:rsidR="00807BD2" w:rsidRPr="004F11EA">
        <w:rPr>
          <w:color w:val="4A4A4A"/>
        </w:rPr>
        <w:t>算法实现。</w:t>
      </w:r>
    </w:p>
    <w:p w14:paraId="2B673858" w14:textId="45114417"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2</w:t>
      </w:r>
      <w:r>
        <w:rPr>
          <w:color w:val="4A4A4A"/>
        </w:rPr>
        <w:t>、</w:t>
      </w:r>
      <w:r w:rsidR="00807BD2" w:rsidRPr="004F11EA">
        <w:rPr>
          <w:color w:val="4A4A4A"/>
        </w:rPr>
        <w:t>匿名、免税、免监管。</w:t>
      </w:r>
    </w:p>
    <w:p w14:paraId="4A2C093A" w14:textId="426E0284"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3</w:t>
      </w:r>
      <w:r>
        <w:rPr>
          <w:color w:val="4A4A4A"/>
        </w:rPr>
        <w:t>、</w:t>
      </w:r>
      <w:r w:rsidR="00807BD2" w:rsidRPr="004F11EA">
        <w:rPr>
          <w:color w:val="4A4A4A"/>
        </w:rPr>
        <w:t>健壮性。比特币完全依赖</w:t>
      </w:r>
      <w:r w:rsidR="00807BD2" w:rsidRPr="004F11EA">
        <w:rPr>
          <w:color w:val="4A4A4A"/>
        </w:rPr>
        <w:t>p2p</w:t>
      </w:r>
      <w:r w:rsidR="00807BD2" w:rsidRPr="004F11EA">
        <w:rPr>
          <w:color w:val="4A4A4A"/>
        </w:rPr>
        <w:t>网络，无发行中心，所以外部无法关闭它。比特币价格可能波动、崩盘，多国政府可能宣布它非法，但比特币和比特币庞大的</w:t>
      </w:r>
      <w:r w:rsidR="00807BD2" w:rsidRPr="004F11EA">
        <w:rPr>
          <w:color w:val="4A4A4A"/>
        </w:rPr>
        <w:t>p2p</w:t>
      </w:r>
      <w:r w:rsidR="00807BD2" w:rsidRPr="004F11EA">
        <w:rPr>
          <w:color w:val="4A4A4A"/>
        </w:rPr>
        <w:t>网络不会消失。</w:t>
      </w:r>
    </w:p>
    <w:p w14:paraId="0925E8D3" w14:textId="11636BD4"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4</w:t>
      </w:r>
      <w:r>
        <w:rPr>
          <w:color w:val="4A4A4A"/>
        </w:rPr>
        <w:t>、</w:t>
      </w:r>
      <w:r w:rsidR="00807BD2" w:rsidRPr="004F11EA">
        <w:rPr>
          <w:color w:val="4A4A4A"/>
        </w:rPr>
        <w:t>无国界、跨境。跨国汇款，会经过层层外汇管制机构，而且交易记录会被多方记录在案。但如果用比特币交易，直接输入数字地址，点一下鼠标，等待</w:t>
      </w:r>
      <w:r w:rsidR="00807BD2" w:rsidRPr="004F11EA">
        <w:rPr>
          <w:color w:val="4A4A4A"/>
        </w:rPr>
        <w:t>p2p</w:t>
      </w:r>
      <w:r w:rsidR="00807BD2" w:rsidRPr="004F11EA">
        <w:rPr>
          <w:color w:val="4A4A4A"/>
        </w:rPr>
        <w:t>网络确认交易后，大量资金就过去了。不经过任何管控机构，也不会留下任何跨境交易记录。</w:t>
      </w:r>
    </w:p>
    <w:p w14:paraId="5172FE6A" w14:textId="2E2C70BE"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5</w:t>
      </w:r>
      <w:r>
        <w:rPr>
          <w:color w:val="4A4A4A"/>
        </w:rPr>
        <w:t>、</w:t>
      </w:r>
      <w:r w:rsidR="00807BD2" w:rsidRPr="004F11EA">
        <w:rPr>
          <w:color w:val="4A4A4A"/>
        </w:rPr>
        <w:t>山寨者难于生存。由于比特币算法是完全开源的，谁都可以下载到源码，修改些参数，重新编译下，就能创造一种新的</w:t>
      </w:r>
      <w:r w:rsidR="00807BD2" w:rsidRPr="004F11EA">
        <w:rPr>
          <w:color w:val="4A4A4A"/>
        </w:rPr>
        <w:t>p2p</w:t>
      </w:r>
      <w:r w:rsidR="00807BD2" w:rsidRPr="004F11EA">
        <w:rPr>
          <w:color w:val="4A4A4A"/>
        </w:rPr>
        <w:t>货币。但这些山寨货币很脆弱，极易遭到</w:t>
      </w:r>
      <w:r w:rsidR="00807BD2" w:rsidRPr="004F11EA">
        <w:rPr>
          <w:color w:val="4A4A4A"/>
        </w:rPr>
        <w:t>51%</w:t>
      </w:r>
      <w:r w:rsidR="00807BD2" w:rsidRPr="004F11EA">
        <w:rPr>
          <w:color w:val="4A4A4A"/>
        </w:rPr>
        <w:t>攻击。任何个人或组织，只要控制一种</w:t>
      </w:r>
      <w:r w:rsidR="00807BD2" w:rsidRPr="004F11EA">
        <w:rPr>
          <w:color w:val="4A4A4A"/>
        </w:rPr>
        <w:t>p2p</w:t>
      </w:r>
      <w:r w:rsidR="00807BD2" w:rsidRPr="004F11EA">
        <w:rPr>
          <w:color w:val="4A4A4A"/>
        </w:rPr>
        <w:t>货币网络</w:t>
      </w:r>
      <w:r w:rsidR="00807BD2" w:rsidRPr="004F11EA">
        <w:rPr>
          <w:color w:val="4A4A4A"/>
        </w:rPr>
        <w:t>51%</w:t>
      </w:r>
      <w:r w:rsidR="00807BD2" w:rsidRPr="004F11EA">
        <w:rPr>
          <w:color w:val="4A4A4A"/>
        </w:rPr>
        <w:t>的运算能力，就可以随意操纵交易、币值，这会对</w:t>
      </w:r>
      <w:r w:rsidR="00807BD2" w:rsidRPr="004F11EA">
        <w:rPr>
          <w:color w:val="4A4A4A"/>
        </w:rPr>
        <w:t>p2p</w:t>
      </w:r>
      <w:r w:rsidR="00807BD2" w:rsidRPr="004F11EA">
        <w:rPr>
          <w:color w:val="4A4A4A"/>
        </w:rPr>
        <w:t>货币构成毁灭性打击。很多山寨币，就是死在了这一环节上。而比特币网络已经足够健壮，想要控制比特币网络</w:t>
      </w:r>
      <w:r w:rsidR="00807BD2" w:rsidRPr="004F11EA">
        <w:rPr>
          <w:color w:val="4A4A4A"/>
        </w:rPr>
        <w:t>51%</w:t>
      </w:r>
      <w:r w:rsidR="00807BD2" w:rsidRPr="004F11EA">
        <w:rPr>
          <w:color w:val="4A4A4A"/>
        </w:rPr>
        <w:t>的运算力，所需要的</w:t>
      </w:r>
      <w:r w:rsidR="00807BD2" w:rsidRPr="004F11EA">
        <w:rPr>
          <w:color w:val="4A4A4A"/>
        </w:rPr>
        <w:t>cpu/gpu</w:t>
      </w:r>
      <w:r w:rsidR="00807BD2" w:rsidRPr="004F11EA">
        <w:rPr>
          <w:color w:val="4A4A4A"/>
        </w:rPr>
        <w:t>数量将是一个天文数字。</w:t>
      </w:r>
    </w:p>
    <w:p w14:paraId="6A8A47E3" w14:textId="77777777" w:rsidR="00807BD2" w:rsidRPr="004F11EA" w:rsidRDefault="00807BD2" w:rsidP="004F11EA">
      <w:pPr>
        <w:pStyle w:val="a7"/>
        <w:shd w:val="clear" w:color="auto" w:fill="FFFFFF"/>
        <w:spacing w:before="0" w:beforeAutospacing="0" w:after="0" w:afterAutospacing="0" w:line="450" w:lineRule="atLeast"/>
        <w:ind w:firstLine="420"/>
        <w:rPr>
          <w:b/>
          <w:color w:val="4A4A4A"/>
        </w:rPr>
      </w:pPr>
      <w:r w:rsidRPr="004F11EA">
        <w:rPr>
          <w:b/>
          <w:color w:val="4A4A4A"/>
        </w:rPr>
        <w:t>比特币的缺点如下：</w:t>
      </w:r>
    </w:p>
    <w:p w14:paraId="3FBE4F53" w14:textId="79EE02DC"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1</w:t>
      </w:r>
      <w:r>
        <w:rPr>
          <w:color w:val="4A4A4A"/>
        </w:rPr>
        <w:t>、</w:t>
      </w:r>
      <w:r w:rsidR="00807BD2" w:rsidRPr="004F11EA">
        <w:rPr>
          <w:color w:val="4A4A4A"/>
        </w:rPr>
        <w:t>交易平台的脆弱性。比特币网络很健壮，但比特币交易平台很脆弱。交易平台通常是一个网站，而网站会遭到黑客攻击，或者遭到主管部门的关闭。</w:t>
      </w:r>
    </w:p>
    <w:p w14:paraId="187B03F0" w14:textId="3AF0A9F5"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2</w:t>
      </w:r>
      <w:r>
        <w:rPr>
          <w:color w:val="4A4A4A"/>
        </w:rPr>
        <w:t>、</w:t>
      </w:r>
      <w:r w:rsidR="00807BD2" w:rsidRPr="004F11EA">
        <w:rPr>
          <w:color w:val="4A4A4A"/>
        </w:rPr>
        <w:t>交易确认时间长。比特币钱包初次安装时，会消耗大量时间下载历史交易数据块。而比特币交易时，为了确认数据准确性，会消耗一些时间，与</w:t>
      </w:r>
      <w:r w:rsidR="00807BD2" w:rsidRPr="004F11EA">
        <w:rPr>
          <w:color w:val="4A4A4A"/>
        </w:rPr>
        <w:t>p2p</w:t>
      </w:r>
      <w:r w:rsidR="00807BD2" w:rsidRPr="004F11EA">
        <w:rPr>
          <w:color w:val="4A4A4A"/>
        </w:rPr>
        <w:t>网络进行交互，得到全网确认后，交易才算完成。</w:t>
      </w:r>
    </w:p>
    <w:p w14:paraId="1EFF2E74" w14:textId="3DB4F58B"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3</w:t>
      </w:r>
      <w:r>
        <w:rPr>
          <w:color w:val="4A4A4A"/>
        </w:rPr>
        <w:t>、</w:t>
      </w:r>
      <w:r w:rsidR="00807BD2" w:rsidRPr="004F11EA">
        <w:rPr>
          <w:color w:val="4A4A4A"/>
        </w:rPr>
        <w:t>价格波动极大。由于大量炒家介入，导致比特币兑换现金的价格如过山车一般起伏。使得比特币更适合投机，而不是匿名交易。</w:t>
      </w:r>
    </w:p>
    <w:p w14:paraId="17853AC4" w14:textId="036B1741" w:rsidR="003E4FCD" w:rsidRDefault="00666941" w:rsidP="004F11EA">
      <w:pPr>
        <w:pStyle w:val="a7"/>
        <w:shd w:val="clear" w:color="auto" w:fill="FFFFFF"/>
        <w:spacing w:before="0" w:beforeAutospacing="0" w:after="0" w:afterAutospacing="0" w:line="450" w:lineRule="atLeast"/>
        <w:ind w:firstLine="420"/>
      </w:pPr>
      <w:r>
        <w:rPr>
          <w:color w:val="4A4A4A"/>
        </w:rPr>
        <w:lastRenderedPageBreak/>
        <w:t>4</w:t>
      </w:r>
      <w:r>
        <w:rPr>
          <w:color w:val="4A4A4A"/>
        </w:rPr>
        <w:t>、</w:t>
      </w:r>
      <w:r w:rsidR="00807BD2" w:rsidRPr="004F11EA">
        <w:rPr>
          <w:color w:val="4A4A4A"/>
        </w:rPr>
        <w:t>大众对原理不理解，以及传统金融从业人员的抵制。活跃网民了解</w:t>
      </w:r>
      <w:r w:rsidR="00807BD2" w:rsidRPr="004F11EA">
        <w:rPr>
          <w:color w:val="4A4A4A"/>
        </w:rPr>
        <w:t>p2p</w:t>
      </w:r>
      <w:r w:rsidR="00807BD2" w:rsidRPr="004F11EA">
        <w:rPr>
          <w:color w:val="4A4A4A"/>
        </w:rPr>
        <w:t>网络的原理</w:t>
      </w:r>
      <w:r w:rsidR="007731A4">
        <w:rPr>
          <w:color w:val="4A4A4A"/>
        </w:rPr>
        <w:t>，</w:t>
      </w:r>
      <w:r w:rsidR="00807BD2" w:rsidRPr="004F11EA">
        <w:rPr>
          <w:color w:val="4A4A4A"/>
        </w:rPr>
        <w:t>知道比特币无法人为操纵和控制。但大众并不理解</w:t>
      </w:r>
      <w:r w:rsidR="007731A4">
        <w:rPr>
          <w:color w:val="4A4A4A"/>
        </w:rPr>
        <w:t>，</w:t>
      </w:r>
      <w:r w:rsidR="00807BD2" w:rsidRPr="004F11EA">
        <w:rPr>
          <w:color w:val="4A4A4A"/>
        </w:rPr>
        <w:t>很多人甚至无法分清比特币和</w:t>
      </w:r>
      <w:r w:rsidR="00807BD2" w:rsidRPr="004F11EA">
        <w:rPr>
          <w:color w:val="4A4A4A"/>
        </w:rPr>
        <w:t>Q</w:t>
      </w:r>
      <w:r w:rsidR="00807BD2" w:rsidRPr="004F11EA">
        <w:rPr>
          <w:color w:val="4A4A4A"/>
        </w:rPr>
        <w:t>币的区别。</w:t>
      </w:r>
      <w:r w:rsidR="00807BD2" w:rsidRPr="004F11EA">
        <w:rPr>
          <w:color w:val="4A4A4A"/>
        </w:rPr>
        <w:t>“</w:t>
      </w:r>
      <w:r w:rsidR="00807BD2" w:rsidRPr="004F11EA">
        <w:rPr>
          <w:color w:val="4A4A4A"/>
        </w:rPr>
        <w:t>没有发行者</w:t>
      </w:r>
      <w:r w:rsidR="00807BD2" w:rsidRPr="004F11EA">
        <w:rPr>
          <w:color w:val="4A4A4A"/>
        </w:rPr>
        <w:t>”</w:t>
      </w:r>
      <w:r w:rsidR="00807BD2" w:rsidRPr="004F11EA">
        <w:rPr>
          <w:color w:val="4A4A4A"/>
        </w:rPr>
        <w:t>是比特币的优点</w:t>
      </w:r>
      <w:r w:rsidR="007731A4">
        <w:rPr>
          <w:color w:val="4A4A4A"/>
        </w:rPr>
        <w:t>，</w:t>
      </w:r>
      <w:r w:rsidR="00807BD2" w:rsidRPr="004F11EA">
        <w:rPr>
          <w:color w:val="4A4A4A"/>
        </w:rPr>
        <w:t>但在传统金融从业人员看来</w:t>
      </w:r>
      <w:r w:rsidR="007731A4">
        <w:rPr>
          <w:color w:val="4A4A4A"/>
        </w:rPr>
        <w:t>，</w:t>
      </w:r>
      <w:r w:rsidR="00807BD2" w:rsidRPr="004F11EA">
        <w:rPr>
          <w:color w:val="4A4A4A"/>
        </w:rPr>
        <w:t>“</w:t>
      </w:r>
      <w:r w:rsidR="00807BD2" w:rsidRPr="004F11EA">
        <w:rPr>
          <w:color w:val="4A4A4A"/>
        </w:rPr>
        <w:t>没有发行者</w:t>
      </w:r>
      <w:r w:rsidR="00807BD2" w:rsidRPr="004F11EA">
        <w:rPr>
          <w:color w:val="4A4A4A"/>
        </w:rPr>
        <w:t>”</w:t>
      </w:r>
      <w:r w:rsidR="00807BD2" w:rsidRPr="004F11EA">
        <w:rPr>
          <w:color w:val="4A4A4A"/>
        </w:rPr>
        <w:t>的货币毫无价值。</w:t>
      </w:r>
    </w:p>
    <w:p w14:paraId="298C7F28" w14:textId="525933C2" w:rsidR="00C622C9" w:rsidRDefault="00C622C9" w:rsidP="00C622C9">
      <w:pPr>
        <w:pStyle w:val="3"/>
        <w:numPr>
          <w:ilvl w:val="2"/>
          <w:numId w:val="3"/>
        </w:numPr>
      </w:pPr>
      <w:r>
        <w:rPr>
          <w:rFonts w:hint="eastAsia"/>
        </w:rPr>
        <w:t>重要</w:t>
      </w:r>
      <w:r>
        <w:t>概念</w:t>
      </w:r>
    </w:p>
    <w:p w14:paraId="43E326E3" w14:textId="26B964E2" w:rsidR="00C622C9" w:rsidRDefault="00F5431B" w:rsidP="00F5431B">
      <w:pPr>
        <w:pStyle w:val="4"/>
      </w:pPr>
      <w:r>
        <w:t>1</w:t>
      </w:r>
      <w:r w:rsidR="00C622C9">
        <w:rPr>
          <w:rFonts w:hint="eastAsia"/>
        </w:rPr>
        <w:t>比特币</w:t>
      </w:r>
      <w:r w:rsidR="00C622C9">
        <w:t>地址</w:t>
      </w:r>
      <w:r w:rsidR="00053CEB">
        <w:t>、私</w:t>
      </w:r>
      <w:r w:rsidR="00053CEB">
        <w:rPr>
          <w:rFonts w:hint="eastAsia"/>
        </w:rPr>
        <w:t>钥</w:t>
      </w:r>
      <w:r w:rsidR="00053CEB">
        <w:t>、</w:t>
      </w:r>
      <w:r w:rsidR="00053CEB">
        <w:rPr>
          <w:rFonts w:hint="eastAsia"/>
        </w:rPr>
        <w:t>公钥</w:t>
      </w:r>
    </w:p>
    <w:p w14:paraId="55B0BC16" w14:textId="6A3D1925" w:rsidR="000F2F31" w:rsidRPr="004F11EA" w:rsidRDefault="000F2F31"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地址</w:t>
      </w:r>
      <w:r w:rsidRPr="004F11EA">
        <w:rPr>
          <w:color w:val="4A4A4A"/>
        </w:rPr>
        <w:t>：</w:t>
      </w:r>
      <w:r w:rsidRPr="004F11EA">
        <w:rPr>
          <w:rFonts w:hint="eastAsia"/>
          <w:color w:val="4A4A4A"/>
        </w:rPr>
        <w:t>是为了人们交换方便而弄出来的一个方案，因为公钥太长了</w:t>
      </w:r>
      <w:r w:rsidRPr="004F11EA">
        <w:rPr>
          <w:rFonts w:hint="eastAsia"/>
          <w:color w:val="4A4A4A"/>
        </w:rPr>
        <w:t>(130</w:t>
      </w:r>
      <w:r w:rsidRPr="004F11EA">
        <w:rPr>
          <w:rFonts w:hint="eastAsia"/>
          <w:color w:val="4A4A4A"/>
        </w:rPr>
        <w:t>字符串或</w:t>
      </w:r>
      <w:r w:rsidRPr="004F11EA">
        <w:rPr>
          <w:rFonts w:hint="eastAsia"/>
          <w:color w:val="4A4A4A"/>
        </w:rPr>
        <w:t>66</w:t>
      </w:r>
      <w:r w:rsidRPr="004F11EA">
        <w:rPr>
          <w:rFonts w:hint="eastAsia"/>
          <w:color w:val="4A4A4A"/>
        </w:rPr>
        <w:t>字符串</w:t>
      </w:r>
      <w:r w:rsidRPr="004F11EA">
        <w:rPr>
          <w:rFonts w:hint="eastAsia"/>
          <w:color w:val="4A4A4A"/>
        </w:rPr>
        <w:t>)</w:t>
      </w:r>
      <w:r w:rsidRPr="004F11EA">
        <w:rPr>
          <w:rFonts w:hint="eastAsia"/>
          <w:color w:val="4A4A4A"/>
        </w:rPr>
        <w:t>。地址长度为</w:t>
      </w:r>
      <w:r w:rsidRPr="004F11EA">
        <w:rPr>
          <w:rFonts w:hint="eastAsia"/>
          <w:color w:val="4A4A4A"/>
        </w:rPr>
        <w:t>25</w:t>
      </w:r>
      <w:r w:rsidRPr="004F11EA">
        <w:rPr>
          <w:rFonts w:hint="eastAsia"/>
          <w:color w:val="4A4A4A"/>
        </w:rPr>
        <w:t>字节，转为</w:t>
      </w:r>
      <w:r w:rsidRPr="004F11EA">
        <w:rPr>
          <w:rFonts w:hint="eastAsia"/>
          <w:color w:val="4A4A4A"/>
        </w:rPr>
        <w:t>base58</w:t>
      </w:r>
      <w:r w:rsidRPr="004F11EA">
        <w:rPr>
          <w:rFonts w:hint="eastAsia"/>
          <w:color w:val="4A4A4A"/>
        </w:rPr>
        <w:t>编码后，为</w:t>
      </w:r>
      <w:r w:rsidRPr="004F11EA">
        <w:rPr>
          <w:rFonts w:hint="eastAsia"/>
          <w:color w:val="4A4A4A"/>
        </w:rPr>
        <w:t>34</w:t>
      </w:r>
      <w:r w:rsidRPr="004F11EA">
        <w:rPr>
          <w:rFonts w:hint="eastAsia"/>
          <w:color w:val="4A4A4A"/>
        </w:rPr>
        <w:t>或</w:t>
      </w:r>
      <w:r w:rsidRPr="004F11EA">
        <w:rPr>
          <w:rFonts w:hint="eastAsia"/>
          <w:color w:val="4A4A4A"/>
        </w:rPr>
        <w:t>35</w:t>
      </w:r>
      <w:r w:rsidRPr="004F11EA">
        <w:rPr>
          <w:rFonts w:hint="eastAsia"/>
          <w:color w:val="4A4A4A"/>
        </w:rPr>
        <w:t>个字符。</w:t>
      </w:r>
      <w:r w:rsidRPr="004F11EA">
        <w:rPr>
          <w:rFonts w:hint="eastAsia"/>
          <w:color w:val="4A4A4A"/>
        </w:rPr>
        <w:t>base58</w:t>
      </w:r>
      <w:r w:rsidRPr="004F11EA">
        <w:rPr>
          <w:rFonts w:hint="eastAsia"/>
          <w:color w:val="4A4A4A"/>
        </w:rPr>
        <w:t>是类似</w:t>
      </w:r>
      <w:r w:rsidRPr="004F11EA">
        <w:rPr>
          <w:rFonts w:hint="eastAsia"/>
          <w:color w:val="4A4A4A"/>
        </w:rPr>
        <w:t>base64</w:t>
      </w:r>
      <w:r w:rsidRPr="004F11EA">
        <w:rPr>
          <w:rFonts w:hint="eastAsia"/>
          <w:color w:val="4A4A4A"/>
        </w:rPr>
        <w:t>的编码，但去掉了易引起视觉混淆的字符，又在地址末尾添加了</w:t>
      </w:r>
      <w:r w:rsidRPr="004F11EA">
        <w:rPr>
          <w:rFonts w:hint="eastAsia"/>
          <w:color w:val="4A4A4A"/>
        </w:rPr>
        <w:t>4</w:t>
      </w:r>
      <w:r w:rsidRPr="004F11EA">
        <w:rPr>
          <w:rFonts w:hint="eastAsia"/>
          <w:color w:val="4A4A4A"/>
        </w:rPr>
        <w:t>个字节校验位，保障在人们交换个别字符错误时，也能够因地址校验失败而制止了误操作。</w:t>
      </w:r>
    </w:p>
    <w:p w14:paraId="22293B0C" w14:textId="77777777" w:rsidR="000F2F31" w:rsidRPr="004F11EA" w:rsidRDefault="000F2F31" w:rsidP="004F11EA">
      <w:pPr>
        <w:pStyle w:val="a7"/>
        <w:shd w:val="clear" w:color="auto" w:fill="FFFFFF"/>
        <w:spacing w:before="0" w:beforeAutospacing="0" w:after="0" w:afterAutospacing="0" w:line="450" w:lineRule="atLeast"/>
        <w:ind w:firstLine="420"/>
        <w:rPr>
          <w:color w:val="4A4A4A"/>
        </w:rPr>
      </w:pPr>
    </w:p>
    <w:p w14:paraId="1587DE62" w14:textId="0FB3EF36" w:rsidR="00053CEB" w:rsidRPr="004F11EA" w:rsidRDefault="00053CEB" w:rsidP="004F11EA">
      <w:pPr>
        <w:pStyle w:val="a7"/>
        <w:shd w:val="clear" w:color="auto" w:fill="FFFFFF"/>
        <w:spacing w:before="0" w:beforeAutospacing="0" w:after="0" w:afterAutospacing="0" w:line="450" w:lineRule="atLeast"/>
        <w:ind w:firstLine="420"/>
        <w:rPr>
          <w:color w:val="4A4A4A"/>
        </w:rPr>
      </w:pPr>
      <w:r w:rsidRPr="004F11EA">
        <w:rPr>
          <w:color w:val="4A4A4A"/>
        </w:rPr>
        <w:t>私</w:t>
      </w:r>
      <w:r w:rsidRPr="004F11EA">
        <w:rPr>
          <w:rFonts w:hint="eastAsia"/>
          <w:color w:val="4A4A4A"/>
        </w:rPr>
        <w:t>钥</w:t>
      </w:r>
      <w:r w:rsidRPr="004F11EA">
        <w:rPr>
          <w:color w:val="4A4A4A"/>
        </w:rPr>
        <w:t>：</w:t>
      </w:r>
      <w:r w:rsidRPr="004F11EA">
        <w:rPr>
          <w:rFonts w:hint="eastAsia"/>
          <w:color w:val="4A4A4A"/>
        </w:rPr>
        <w:t>非公开，拥有者需安全保管。通常是由随机算法生成的，说白了，就是一个巨大的随机整数，</w:t>
      </w:r>
      <w:r w:rsidRPr="004F11EA">
        <w:rPr>
          <w:rFonts w:hint="eastAsia"/>
          <w:color w:val="4A4A4A"/>
        </w:rPr>
        <w:t>256</w:t>
      </w:r>
      <w:r w:rsidRPr="004F11EA">
        <w:rPr>
          <w:rFonts w:hint="eastAsia"/>
          <w:color w:val="4A4A4A"/>
        </w:rPr>
        <w:t>位、</w:t>
      </w:r>
      <w:r w:rsidRPr="004F11EA">
        <w:rPr>
          <w:rFonts w:hint="eastAsia"/>
          <w:color w:val="4A4A4A"/>
        </w:rPr>
        <w:t>32</w:t>
      </w:r>
      <w:r w:rsidRPr="004F11EA">
        <w:rPr>
          <w:rFonts w:hint="eastAsia"/>
          <w:color w:val="4A4A4A"/>
        </w:rPr>
        <w:t>字节。大小介于</w:t>
      </w:r>
      <w:r w:rsidRPr="004F11EA">
        <w:rPr>
          <w:rFonts w:hint="eastAsia"/>
          <w:color w:val="4A4A4A"/>
        </w:rPr>
        <w:t>1 ~ 0xFFFF FFFF FFFF FFFF FFFF FFFF FFFF FFFE BAAE DCE6 AF48 A03B BFD2 5E8C D036 4141</w:t>
      </w:r>
      <w:r w:rsidRPr="004F11EA">
        <w:rPr>
          <w:rFonts w:hint="eastAsia"/>
          <w:color w:val="4A4A4A"/>
        </w:rPr>
        <w:t>之间的数，都可以认为是一个合法的私钥。于是，除了随机方法外，采用特定算法由固定的输入，得到</w:t>
      </w:r>
      <w:r w:rsidRPr="004F11EA">
        <w:rPr>
          <w:rFonts w:hint="eastAsia"/>
          <w:color w:val="4A4A4A"/>
        </w:rPr>
        <w:t>32</w:t>
      </w:r>
      <w:r w:rsidRPr="004F11EA">
        <w:rPr>
          <w:rFonts w:hint="eastAsia"/>
          <w:color w:val="4A4A4A"/>
        </w:rPr>
        <w:t>字节输出的算法就可以成为得到私钥的方法。</w:t>
      </w:r>
    </w:p>
    <w:p w14:paraId="1BAB5DC8" w14:textId="07D142A0" w:rsidR="00266759" w:rsidRPr="004F11EA" w:rsidRDefault="00053CEB" w:rsidP="004F11EA">
      <w:pPr>
        <w:pStyle w:val="a7"/>
        <w:shd w:val="clear" w:color="auto" w:fill="FFFFFF"/>
        <w:spacing w:before="0" w:beforeAutospacing="0" w:after="0" w:afterAutospacing="0" w:line="450" w:lineRule="atLeast"/>
        <w:ind w:firstLine="420"/>
        <w:rPr>
          <w:color w:val="4A4A4A"/>
        </w:rPr>
      </w:pPr>
      <w:r w:rsidRPr="004F11EA">
        <w:rPr>
          <w:color w:val="4A4A4A"/>
        </w:rPr>
        <w:t>公钥：</w:t>
      </w:r>
      <w:r w:rsidR="00266759" w:rsidRPr="004F11EA">
        <w:rPr>
          <w:rFonts w:hint="eastAsia"/>
          <w:color w:val="4A4A4A"/>
        </w:rPr>
        <w:t>公钥与私钥是相对应的，一把私钥可以推出唯一的公钥，但公钥却无法推导出私钥。公钥有两种形式：压缩与非压缩。早期比特币均使用非压缩公钥，现大部分客户端已默认使用压缩公钥。这个貌似是比特币系统一个长得像</w:t>
      </w:r>
      <w:r w:rsidR="00266759" w:rsidRPr="004F11EA">
        <w:rPr>
          <w:rFonts w:hint="eastAsia"/>
          <w:color w:val="4A4A4A"/>
        </w:rPr>
        <w:t>feature</w:t>
      </w:r>
      <w:r w:rsidR="00266759" w:rsidRPr="004F11EA">
        <w:rPr>
          <w:rFonts w:hint="eastAsia"/>
          <w:color w:val="4A4A4A"/>
        </w:rPr>
        <w:t>的</w:t>
      </w:r>
      <w:r w:rsidR="00266759" w:rsidRPr="004F11EA">
        <w:rPr>
          <w:rFonts w:hint="eastAsia"/>
          <w:color w:val="4A4A4A"/>
        </w:rPr>
        <w:t>bug</w:t>
      </w:r>
      <w:r w:rsidR="00266759" w:rsidRPr="004F11EA">
        <w:rPr>
          <w:rFonts w:hint="eastAsia"/>
          <w:color w:val="4A4A4A"/>
        </w:rPr>
        <w:t>，早期人少活多代码写得不够精细，</w:t>
      </w:r>
      <w:r w:rsidR="00266759" w:rsidRPr="004F11EA">
        <w:rPr>
          <w:rFonts w:hint="eastAsia"/>
          <w:color w:val="4A4A4A"/>
        </w:rPr>
        <w:t>openssl</w:t>
      </w:r>
      <w:r w:rsidR="00266759" w:rsidRPr="004F11EA">
        <w:rPr>
          <w:rFonts w:hint="eastAsia"/>
          <w:color w:val="4A4A4A"/>
        </w:rPr>
        <w:t>库的文档又不足够好，导致</w:t>
      </w:r>
      <w:r w:rsidR="00266759" w:rsidRPr="004F11EA">
        <w:rPr>
          <w:rFonts w:hint="eastAsia"/>
          <w:color w:val="4A4A4A"/>
        </w:rPr>
        <w:t>Satoshi</w:t>
      </w:r>
      <w:r w:rsidR="00266759" w:rsidRPr="004F11EA">
        <w:rPr>
          <w:rFonts w:hint="eastAsia"/>
          <w:color w:val="4A4A4A"/>
        </w:rPr>
        <w:t>以为必须使用非压缩的完整公钥，后来大家发现其实公钥的左右两个</w:t>
      </w:r>
      <w:r w:rsidR="00266759" w:rsidRPr="004F11EA">
        <w:rPr>
          <w:rFonts w:hint="eastAsia"/>
          <w:color w:val="4A4A4A"/>
        </w:rPr>
        <w:t>32</w:t>
      </w:r>
      <w:r w:rsidR="00266759" w:rsidRPr="004F11EA">
        <w:rPr>
          <w:rFonts w:hint="eastAsia"/>
          <w:color w:val="4A4A4A"/>
        </w:rPr>
        <w:t>字节是有关联的，左侧</w:t>
      </w:r>
      <w:r w:rsidR="00266759" w:rsidRPr="004F11EA">
        <w:rPr>
          <w:rFonts w:hint="eastAsia"/>
          <w:color w:val="4A4A4A"/>
        </w:rPr>
        <w:t>(X)</w:t>
      </w:r>
      <w:r w:rsidR="00266759" w:rsidRPr="004F11EA">
        <w:rPr>
          <w:rFonts w:hint="eastAsia"/>
          <w:color w:val="4A4A4A"/>
        </w:rPr>
        <w:t>可以推出右侧</w:t>
      </w:r>
      <w:r w:rsidR="00266759" w:rsidRPr="004F11EA">
        <w:rPr>
          <w:rFonts w:hint="eastAsia"/>
          <w:color w:val="4A4A4A"/>
        </w:rPr>
        <w:t>(Y)</w:t>
      </w:r>
      <w:r w:rsidR="00266759" w:rsidRPr="004F11EA">
        <w:rPr>
          <w:rFonts w:hint="eastAsia"/>
          <w:color w:val="4A4A4A"/>
        </w:rPr>
        <w:t>的平方值，有左侧</w:t>
      </w:r>
      <w:r w:rsidR="00266759" w:rsidRPr="004F11EA">
        <w:rPr>
          <w:rFonts w:hint="eastAsia"/>
          <w:color w:val="4A4A4A"/>
        </w:rPr>
        <w:t>(X)</w:t>
      </w:r>
      <w:r w:rsidR="00266759" w:rsidRPr="004F11EA">
        <w:rPr>
          <w:rFonts w:hint="eastAsia"/>
          <w:color w:val="4A4A4A"/>
        </w:rPr>
        <w:t>就可以了。现在系统里两种方式共存，应该会一直共存下去。两种公钥的首个字节为标识位，压缩为</w:t>
      </w:r>
      <w:r w:rsidR="00266759" w:rsidRPr="004F11EA">
        <w:rPr>
          <w:rFonts w:hint="eastAsia"/>
          <w:color w:val="4A4A4A"/>
        </w:rPr>
        <w:t>33</w:t>
      </w:r>
      <w:r w:rsidR="00266759" w:rsidRPr="004F11EA">
        <w:rPr>
          <w:rFonts w:hint="eastAsia"/>
          <w:color w:val="4A4A4A"/>
        </w:rPr>
        <w:t>字节，非压缩为</w:t>
      </w:r>
      <w:r w:rsidR="00266759" w:rsidRPr="004F11EA">
        <w:rPr>
          <w:rFonts w:hint="eastAsia"/>
          <w:color w:val="4A4A4A"/>
        </w:rPr>
        <w:t>65</w:t>
      </w:r>
      <w:r w:rsidR="00266759" w:rsidRPr="004F11EA">
        <w:rPr>
          <w:rFonts w:hint="eastAsia"/>
          <w:color w:val="4A4A4A"/>
        </w:rPr>
        <w:t>字节。以</w:t>
      </w:r>
      <w:r w:rsidR="00266759" w:rsidRPr="004F11EA">
        <w:rPr>
          <w:rFonts w:hint="eastAsia"/>
          <w:color w:val="4A4A4A"/>
        </w:rPr>
        <w:t>0</w:t>
      </w:r>
      <w:r w:rsidR="00266759" w:rsidRPr="004F11EA">
        <w:rPr>
          <w:rFonts w:hint="eastAsia"/>
          <w:color w:val="4A4A4A"/>
        </w:rPr>
        <w:t>×</w:t>
      </w:r>
      <w:r w:rsidR="00266759" w:rsidRPr="004F11EA">
        <w:rPr>
          <w:rFonts w:hint="eastAsia"/>
          <w:color w:val="4A4A4A"/>
        </w:rPr>
        <w:t>04</w:t>
      </w:r>
      <w:r w:rsidR="00266759" w:rsidRPr="004F11EA">
        <w:rPr>
          <w:rFonts w:hint="eastAsia"/>
          <w:color w:val="4A4A4A"/>
        </w:rPr>
        <w:t>开头为非压缩，</w:t>
      </w:r>
      <w:r w:rsidR="00266759" w:rsidRPr="004F11EA">
        <w:rPr>
          <w:rFonts w:hint="eastAsia"/>
          <w:color w:val="4A4A4A"/>
        </w:rPr>
        <w:t>0</w:t>
      </w:r>
      <w:r w:rsidR="00266759" w:rsidRPr="004F11EA">
        <w:rPr>
          <w:rFonts w:hint="eastAsia"/>
          <w:color w:val="4A4A4A"/>
        </w:rPr>
        <w:t>×</w:t>
      </w:r>
      <w:r w:rsidR="00266759" w:rsidRPr="004F11EA">
        <w:rPr>
          <w:rFonts w:hint="eastAsia"/>
          <w:color w:val="4A4A4A"/>
        </w:rPr>
        <w:t>02/0</w:t>
      </w:r>
      <w:r w:rsidR="00266759" w:rsidRPr="004F11EA">
        <w:rPr>
          <w:rFonts w:hint="eastAsia"/>
          <w:color w:val="4A4A4A"/>
        </w:rPr>
        <w:t>×</w:t>
      </w:r>
      <w:r w:rsidR="00266759" w:rsidRPr="004F11EA">
        <w:rPr>
          <w:rFonts w:hint="eastAsia"/>
          <w:color w:val="4A4A4A"/>
        </w:rPr>
        <w:t>03</w:t>
      </w:r>
      <w:r w:rsidR="00266759" w:rsidRPr="004F11EA">
        <w:rPr>
          <w:rFonts w:hint="eastAsia"/>
          <w:color w:val="4A4A4A"/>
        </w:rPr>
        <w:t>开头为压缩公钥，</w:t>
      </w:r>
      <w:r w:rsidR="00266759" w:rsidRPr="004F11EA">
        <w:rPr>
          <w:rFonts w:hint="eastAsia"/>
          <w:color w:val="4A4A4A"/>
        </w:rPr>
        <w:t>0</w:t>
      </w:r>
      <w:r w:rsidR="00266759" w:rsidRPr="004F11EA">
        <w:rPr>
          <w:rFonts w:hint="eastAsia"/>
          <w:color w:val="4A4A4A"/>
        </w:rPr>
        <w:t>×</w:t>
      </w:r>
      <w:r w:rsidR="00266759" w:rsidRPr="004F11EA">
        <w:rPr>
          <w:rFonts w:hint="eastAsia"/>
          <w:color w:val="4A4A4A"/>
        </w:rPr>
        <w:t>02/0</w:t>
      </w:r>
      <w:r w:rsidR="00266759" w:rsidRPr="004F11EA">
        <w:rPr>
          <w:rFonts w:hint="eastAsia"/>
          <w:color w:val="4A4A4A"/>
        </w:rPr>
        <w:t>×</w:t>
      </w:r>
      <w:r w:rsidR="00266759" w:rsidRPr="004F11EA">
        <w:rPr>
          <w:rFonts w:hint="eastAsia"/>
          <w:color w:val="4A4A4A"/>
        </w:rPr>
        <w:t>03</w:t>
      </w:r>
      <w:r w:rsidR="00266759" w:rsidRPr="004F11EA">
        <w:rPr>
          <w:rFonts w:hint="eastAsia"/>
          <w:color w:val="4A4A4A"/>
        </w:rPr>
        <w:t>的选取由右侧</w:t>
      </w:r>
      <w:r w:rsidR="00266759" w:rsidRPr="004F11EA">
        <w:rPr>
          <w:rFonts w:hint="eastAsia"/>
          <w:color w:val="4A4A4A"/>
        </w:rPr>
        <w:t>Y</w:t>
      </w:r>
      <w:r w:rsidR="00266759" w:rsidRPr="004F11EA">
        <w:rPr>
          <w:rFonts w:hint="eastAsia"/>
          <w:color w:val="4A4A4A"/>
        </w:rPr>
        <w:t>开方后的奇偶决定。压缩形式可以减小</w:t>
      </w:r>
      <w:r w:rsidR="00266759" w:rsidRPr="004F11EA">
        <w:rPr>
          <w:rFonts w:hint="eastAsia"/>
          <w:color w:val="4A4A4A"/>
        </w:rPr>
        <w:t>Tx/Block</w:t>
      </w:r>
      <w:r w:rsidR="00266759" w:rsidRPr="004F11EA">
        <w:rPr>
          <w:rFonts w:hint="eastAsia"/>
          <w:color w:val="4A4A4A"/>
        </w:rPr>
        <w:t>的体积，每个</w:t>
      </w:r>
      <w:r w:rsidR="00266759" w:rsidRPr="004F11EA">
        <w:rPr>
          <w:rFonts w:hint="eastAsia"/>
          <w:color w:val="4A4A4A"/>
        </w:rPr>
        <w:t>Tx Input</w:t>
      </w:r>
      <w:r w:rsidR="00266759" w:rsidRPr="004F11EA">
        <w:rPr>
          <w:rFonts w:hint="eastAsia"/>
          <w:color w:val="4A4A4A"/>
        </w:rPr>
        <w:t>减少</w:t>
      </w:r>
      <w:r w:rsidR="00266759" w:rsidRPr="004F11EA">
        <w:rPr>
          <w:rFonts w:hint="eastAsia"/>
          <w:color w:val="4A4A4A"/>
        </w:rPr>
        <w:t>32</w:t>
      </w:r>
      <w:r w:rsidR="00266759" w:rsidRPr="004F11EA">
        <w:rPr>
          <w:rFonts w:hint="eastAsia"/>
          <w:color w:val="4A4A4A"/>
        </w:rPr>
        <w:t>字节。</w:t>
      </w:r>
    </w:p>
    <w:p w14:paraId="3D95EFDE" w14:textId="0A466764" w:rsidR="00C622C9" w:rsidRPr="004F11EA" w:rsidRDefault="00076BA4" w:rsidP="004F11EA">
      <w:pPr>
        <w:pStyle w:val="a7"/>
        <w:shd w:val="clear" w:color="auto" w:fill="FFFFFF"/>
        <w:spacing w:before="0" w:beforeAutospacing="0" w:after="0" w:afterAutospacing="0" w:line="450" w:lineRule="atLeast"/>
        <w:ind w:firstLine="420"/>
        <w:rPr>
          <w:color w:val="4A4A4A"/>
        </w:rPr>
      </w:pPr>
      <w:r w:rsidRPr="004F11EA">
        <w:rPr>
          <w:color w:val="4A4A4A"/>
        </w:rPr>
        <w:lastRenderedPageBreak/>
        <w:drawing>
          <wp:inline distT="0" distB="0" distL="0" distR="0" wp14:anchorId="634DAAC9" wp14:editId="2416845C">
            <wp:extent cx="5270500" cy="2832100"/>
            <wp:effectExtent l="0" t="0" r="12700" b="12700"/>
            <wp:docPr id="21" name="图片 21" descr="../../../../Library/Containers/com.tencent.qq/Data/Library/Application%20Support/QQ/Users/19303091/QQ/Temp.db/5D80BB75-67D9-4A38-9391-DAC1420B333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qq/Data/Library/Application%20Support/QQ/Users/19303091/QQ/Temp.db/5D80BB75-67D9-4A38-9391-DAC1420B3331.p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832100"/>
                    </a:xfrm>
                    <a:prstGeom prst="rect">
                      <a:avLst/>
                    </a:prstGeom>
                    <a:noFill/>
                    <a:ln>
                      <a:noFill/>
                    </a:ln>
                  </pic:spPr>
                </pic:pic>
              </a:graphicData>
            </a:graphic>
          </wp:inline>
        </w:drawing>
      </w:r>
    </w:p>
    <w:p w14:paraId="507A796F" w14:textId="77777777" w:rsidR="00E86076" w:rsidRPr="004F11EA" w:rsidRDefault="00E86076" w:rsidP="004F11EA">
      <w:pPr>
        <w:pStyle w:val="a7"/>
        <w:shd w:val="clear" w:color="auto" w:fill="FFFFFF"/>
        <w:spacing w:before="0" w:beforeAutospacing="0" w:after="0" w:afterAutospacing="0" w:line="450" w:lineRule="atLeast"/>
        <w:ind w:firstLine="420"/>
        <w:rPr>
          <w:color w:val="4A4A4A"/>
        </w:rPr>
      </w:pPr>
    </w:p>
    <w:p w14:paraId="05917E94" w14:textId="2619C4B6" w:rsidR="00E86076" w:rsidRPr="00937F11" w:rsidRDefault="00937F11" w:rsidP="00937F11">
      <w:pPr>
        <w:pStyle w:val="4"/>
      </w:pPr>
      <w:r>
        <w:t>2</w:t>
      </w:r>
      <w:r w:rsidR="00E86076" w:rsidRPr="00937F11">
        <w:t>椭圆曲线</w:t>
      </w:r>
      <w:r w:rsidRPr="00937F11">
        <w:t>数字签名算法</w:t>
      </w:r>
    </w:p>
    <w:p w14:paraId="7FD0C75D" w14:textId="77777777" w:rsidR="00326E61" w:rsidRPr="00871E55" w:rsidRDefault="00326E61" w:rsidP="00871E55">
      <w:pPr>
        <w:pStyle w:val="a7"/>
        <w:shd w:val="clear" w:color="auto" w:fill="FFFFFF"/>
        <w:spacing w:before="0" w:beforeAutospacing="0" w:after="0" w:afterAutospacing="0" w:line="450" w:lineRule="atLeast"/>
        <w:ind w:firstLine="420"/>
        <w:rPr>
          <w:color w:val="4A4A4A"/>
        </w:rPr>
      </w:pPr>
      <w:r w:rsidRPr="00871E55">
        <w:rPr>
          <w:rFonts w:hint="eastAsia"/>
          <w:color w:val="4A4A4A"/>
        </w:rPr>
        <w:t>椭圆曲线数字签名算法（</w:t>
      </w:r>
      <w:hyperlink r:id="rId15" w:tgtFrame="_blank" w:history="1">
        <w:r w:rsidRPr="00871E55">
          <w:rPr>
            <w:rFonts w:hint="eastAsia"/>
            <w:color w:val="4A4A4A"/>
          </w:rPr>
          <w:t>ECDSA</w:t>
        </w:r>
      </w:hyperlink>
      <w:r w:rsidRPr="00871E55">
        <w:rPr>
          <w:rFonts w:hint="eastAsia"/>
          <w:color w:val="4A4A4A"/>
        </w:rPr>
        <w:t>）是使用</w:t>
      </w:r>
      <w:hyperlink r:id="rId16" w:history="1">
        <w:r w:rsidRPr="00871E55">
          <w:rPr>
            <w:rFonts w:hint="eastAsia"/>
            <w:color w:val="4A4A4A"/>
          </w:rPr>
          <w:t>椭圆曲线密码（</w:t>
        </w:r>
        <w:r w:rsidRPr="00871E55">
          <w:rPr>
            <w:rFonts w:hint="eastAsia"/>
            <w:color w:val="4A4A4A"/>
          </w:rPr>
          <w:t>ECC</w:t>
        </w:r>
        <w:r w:rsidRPr="00871E55">
          <w:rPr>
            <w:rFonts w:hint="eastAsia"/>
            <w:color w:val="4A4A4A"/>
          </w:rPr>
          <w:t>）</w:t>
        </w:r>
      </w:hyperlink>
      <w:r w:rsidRPr="00871E55">
        <w:rPr>
          <w:rFonts w:hint="eastAsia"/>
          <w:color w:val="4A4A4A"/>
        </w:rPr>
        <w:t>对数字签名算法（</w:t>
      </w:r>
      <w:r w:rsidRPr="00871E55">
        <w:rPr>
          <w:rFonts w:hint="eastAsia"/>
          <w:color w:val="4A4A4A"/>
        </w:rPr>
        <w:t>DSA</w:t>
      </w:r>
      <w:r w:rsidRPr="00871E55">
        <w:rPr>
          <w:rFonts w:hint="eastAsia"/>
          <w:color w:val="4A4A4A"/>
        </w:rPr>
        <w:t>）的模拟。</w:t>
      </w:r>
      <w:r w:rsidRPr="00871E55">
        <w:rPr>
          <w:rFonts w:hint="eastAsia"/>
          <w:color w:val="4A4A4A"/>
        </w:rPr>
        <w:t>ECDSA</w:t>
      </w:r>
      <w:r w:rsidRPr="00871E55">
        <w:rPr>
          <w:rFonts w:hint="eastAsia"/>
          <w:color w:val="4A4A4A"/>
        </w:rPr>
        <w:t>于</w:t>
      </w:r>
      <w:r w:rsidRPr="00871E55">
        <w:rPr>
          <w:rFonts w:hint="eastAsia"/>
          <w:color w:val="4A4A4A"/>
        </w:rPr>
        <w:t>1999</w:t>
      </w:r>
      <w:r w:rsidRPr="00871E55">
        <w:rPr>
          <w:rFonts w:hint="eastAsia"/>
          <w:color w:val="4A4A4A"/>
        </w:rPr>
        <w:t>年成为</w:t>
      </w:r>
      <w:r w:rsidRPr="00871E55">
        <w:rPr>
          <w:rFonts w:hint="eastAsia"/>
          <w:color w:val="4A4A4A"/>
        </w:rPr>
        <w:t>ANSI</w:t>
      </w:r>
      <w:r w:rsidRPr="00871E55">
        <w:rPr>
          <w:rFonts w:hint="eastAsia"/>
          <w:color w:val="4A4A4A"/>
        </w:rPr>
        <w:t>标准，并于</w:t>
      </w:r>
      <w:r w:rsidRPr="00871E55">
        <w:rPr>
          <w:rFonts w:hint="eastAsia"/>
          <w:color w:val="4A4A4A"/>
        </w:rPr>
        <w:t>2000</w:t>
      </w:r>
      <w:r w:rsidRPr="00871E55">
        <w:rPr>
          <w:rFonts w:hint="eastAsia"/>
          <w:color w:val="4A4A4A"/>
        </w:rPr>
        <w:t>年成为</w:t>
      </w:r>
      <w:r w:rsidRPr="00871E55">
        <w:rPr>
          <w:rFonts w:hint="eastAsia"/>
          <w:color w:val="4A4A4A"/>
        </w:rPr>
        <w:t>IEEE</w:t>
      </w:r>
      <w:r w:rsidRPr="00871E55">
        <w:rPr>
          <w:rFonts w:hint="eastAsia"/>
          <w:color w:val="4A4A4A"/>
        </w:rPr>
        <w:t>和</w:t>
      </w:r>
      <w:r w:rsidRPr="00871E55">
        <w:rPr>
          <w:rFonts w:hint="eastAsia"/>
          <w:color w:val="4A4A4A"/>
        </w:rPr>
        <w:t>NIST</w:t>
      </w:r>
      <w:r w:rsidRPr="00871E55">
        <w:rPr>
          <w:rFonts w:hint="eastAsia"/>
          <w:color w:val="4A4A4A"/>
        </w:rPr>
        <w:t>标准。它在</w:t>
      </w:r>
      <w:r w:rsidRPr="00871E55">
        <w:rPr>
          <w:rFonts w:hint="eastAsia"/>
          <w:color w:val="4A4A4A"/>
        </w:rPr>
        <w:t>1998</w:t>
      </w:r>
      <w:r w:rsidRPr="00871E55">
        <w:rPr>
          <w:rFonts w:hint="eastAsia"/>
          <w:color w:val="4A4A4A"/>
        </w:rPr>
        <w:t>年既已为</w:t>
      </w:r>
      <w:r w:rsidRPr="00871E55">
        <w:rPr>
          <w:rFonts w:hint="eastAsia"/>
          <w:color w:val="4A4A4A"/>
        </w:rPr>
        <w:t>ISO</w:t>
      </w:r>
      <w:r w:rsidRPr="00871E55">
        <w:rPr>
          <w:rFonts w:hint="eastAsia"/>
          <w:color w:val="4A4A4A"/>
        </w:rPr>
        <w:t>所接受，并且包含它的其他一些标准亦在</w:t>
      </w:r>
      <w:r w:rsidRPr="00871E55">
        <w:rPr>
          <w:rFonts w:hint="eastAsia"/>
          <w:color w:val="4A4A4A"/>
        </w:rPr>
        <w:t>ISO</w:t>
      </w:r>
      <w:r w:rsidRPr="00871E55">
        <w:rPr>
          <w:rFonts w:hint="eastAsia"/>
          <w:color w:val="4A4A4A"/>
        </w:rPr>
        <w:t>的考虑之中。与普通的离散对数问题（</w:t>
      </w:r>
      <w:r w:rsidRPr="00871E55">
        <w:rPr>
          <w:rFonts w:hint="eastAsia"/>
          <w:color w:val="4A4A4A"/>
        </w:rPr>
        <w:t>discrete logarithm problem  DLP</w:t>
      </w:r>
      <w:r w:rsidRPr="00871E55">
        <w:rPr>
          <w:rFonts w:hint="eastAsia"/>
          <w:color w:val="4A4A4A"/>
        </w:rPr>
        <w:t>）和大数分解问题（</w:t>
      </w:r>
      <w:r w:rsidRPr="00871E55">
        <w:rPr>
          <w:rFonts w:hint="eastAsia"/>
          <w:color w:val="4A4A4A"/>
        </w:rPr>
        <w:t>integer factorization problem  IFP</w:t>
      </w:r>
      <w:r w:rsidRPr="00871E55">
        <w:rPr>
          <w:rFonts w:hint="eastAsia"/>
          <w:color w:val="4A4A4A"/>
        </w:rPr>
        <w:t>）不同，椭圆曲线离散对数问题（</w:t>
      </w:r>
      <w:r w:rsidRPr="00871E55">
        <w:rPr>
          <w:rFonts w:hint="eastAsia"/>
          <w:color w:val="4A4A4A"/>
        </w:rPr>
        <w:t>elliptic curve discrete logarithm problem  ECDLP</w:t>
      </w:r>
      <w:r w:rsidRPr="00871E55">
        <w:rPr>
          <w:rFonts w:hint="eastAsia"/>
          <w:color w:val="4A4A4A"/>
        </w:rPr>
        <w:t>）没有亚指数时间的解决方法。因此椭圆曲线密码的单位比特强度要高于其他公钥体制。</w:t>
      </w:r>
    </w:p>
    <w:p w14:paraId="5571DC63" w14:textId="5C2DE6AD" w:rsidR="002D6C0F" w:rsidRPr="00871E55" w:rsidRDefault="002D6C0F" w:rsidP="00871E55">
      <w:pPr>
        <w:pStyle w:val="a7"/>
        <w:shd w:val="clear" w:color="auto" w:fill="FFFFFF"/>
        <w:spacing w:before="0" w:beforeAutospacing="0" w:after="0" w:afterAutospacing="0" w:line="450" w:lineRule="atLeast"/>
        <w:ind w:firstLine="420"/>
        <w:rPr>
          <w:color w:val="4A4A4A"/>
        </w:rPr>
      </w:pPr>
      <w:r w:rsidRPr="00871E55">
        <w:rPr>
          <w:rFonts w:hint="eastAsia"/>
          <w:noProof/>
          <w:color w:val="4A4A4A"/>
        </w:rPr>
        <w:lastRenderedPageBreak/>
        <w:drawing>
          <wp:inline distT="0" distB="0" distL="0" distR="0" wp14:anchorId="67F7629F" wp14:editId="6FDBA6B1">
            <wp:extent cx="4699635" cy="3139696"/>
            <wp:effectExtent l="0" t="0" r="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cdsa.jpg"/>
                    <pic:cNvPicPr/>
                  </pic:nvPicPr>
                  <pic:blipFill>
                    <a:blip r:embed="rId17">
                      <a:extLst>
                        <a:ext uri="{28A0092B-C50C-407E-A947-70E740481C1C}">
                          <a14:useLocalDpi xmlns:a14="http://schemas.microsoft.com/office/drawing/2010/main" val="0"/>
                        </a:ext>
                      </a:extLst>
                    </a:blip>
                    <a:stretch>
                      <a:fillRect/>
                    </a:stretch>
                  </pic:blipFill>
                  <pic:spPr>
                    <a:xfrm>
                      <a:off x="0" y="0"/>
                      <a:ext cx="4703461" cy="3142252"/>
                    </a:xfrm>
                    <a:prstGeom prst="rect">
                      <a:avLst/>
                    </a:prstGeom>
                  </pic:spPr>
                </pic:pic>
              </a:graphicData>
            </a:graphic>
          </wp:inline>
        </w:drawing>
      </w:r>
    </w:p>
    <w:p w14:paraId="3E6EFC8B" w14:textId="77777777" w:rsidR="00326E61" w:rsidRPr="00871E55" w:rsidRDefault="00326E61" w:rsidP="00871E55">
      <w:pPr>
        <w:pStyle w:val="a7"/>
        <w:shd w:val="clear" w:color="auto" w:fill="FFFFFF"/>
        <w:spacing w:before="0" w:beforeAutospacing="0" w:after="0" w:afterAutospacing="0" w:line="450" w:lineRule="atLeast"/>
        <w:ind w:firstLine="420"/>
        <w:rPr>
          <w:color w:val="4A4A4A"/>
        </w:rPr>
      </w:pPr>
      <w:r w:rsidRPr="00871E55">
        <w:rPr>
          <w:rFonts w:hint="eastAsia"/>
          <w:color w:val="4A4A4A"/>
        </w:rPr>
        <w:t>数字签名算法（</w:t>
      </w:r>
      <w:r w:rsidRPr="00871E55">
        <w:rPr>
          <w:rFonts w:hint="eastAsia"/>
          <w:color w:val="4A4A4A"/>
        </w:rPr>
        <w:t>DSA</w:t>
      </w:r>
      <w:r w:rsidRPr="00871E55">
        <w:rPr>
          <w:rFonts w:hint="eastAsia"/>
          <w:color w:val="4A4A4A"/>
        </w:rPr>
        <w:t>）在联邦信息处理标准</w:t>
      </w:r>
      <w:r w:rsidRPr="00871E55">
        <w:rPr>
          <w:rFonts w:hint="eastAsia"/>
          <w:color w:val="4A4A4A"/>
        </w:rPr>
        <w:t>FIPS</w:t>
      </w:r>
      <w:r w:rsidRPr="00871E55">
        <w:rPr>
          <w:rFonts w:hint="eastAsia"/>
          <w:color w:val="4A4A4A"/>
        </w:rPr>
        <w:t>中有详细论述，称为数字签名标准。它的安全性基于素域上的离散对数问题。椭圆曲线密码（</w:t>
      </w:r>
      <w:hyperlink r:id="rId18" w:tgtFrame="_blank" w:history="1">
        <w:r w:rsidRPr="00871E55">
          <w:rPr>
            <w:rFonts w:hint="eastAsia"/>
            <w:color w:val="4A4A4A"/>
          </w:rPr>
          <w:t>ECC</w:t>
        </w:r>
      </w:hyperlink>
      <w:r w:rsidRPr="00871E55">
        <w:rPr>
          <w:rFonts w:hint="eastAsia"/>
          <w:color w:val="4A4A4A"/>
        </w:rPr>
        <w:t>）由</w:t>
      </w:r>
      <w:r w:rsidRPr="00871E55">
        <w:rPr>
          <w:rFonts w:hint="eastAsia"/>
          <w:color w:val="4A4A4A"/>
        </w:rPr>
        <w:t>Neal Koblitz</w:t>
      </w:r>
      <w:r w:rsidRPr="00871E55">
        <w:rPr>
          <w:rFonts w:hint="eastAsia"/>
          <w:color w:val="4A4A4A"/>
        </w:rPr>
        <w:t>和</w:t>
      </w:r>
      <w:r w:rsidRPr="00871E55">
        <w:rPr>
          <w:rFonts w:hint="eastAsia"/>
          <w:color w:val="4A4A4A"/>
        </w:rPr>
        <w:t>Victor Miller</w:t>
      </w:r>
      <w:r w:rsidRPr="00871E55">
        <w:rPr>
          <w:rFonts w:hint="eastAsia"/>
          <w:color w:val="4A4A4A"/>
        </w:rPr>
        <w:t>于</w:t>
      </w:r>
      <w:r w:rsidRPr="00871E55">
        <w:rPr>
          <w:rFonts w:hint="eastAsia"/>
          <w:color w:val="4A4A4A"/>
        </w:rPr>
        <w:t>1985</w:t>
      </w:r>
      <w:r w:rsidRPr="00871E55">
        <w:rPr>
          <w:rFonts w:hint="eastAsia"/>
          <w:color w:val="4A4A4A"/>
        </w:rPr>
        <w:t>年发明。它可以看作是椭圆曲线对先前基于离散对数问题（</w:t>
      </w:r>
      <w:r w:rsidRPr="00871E55">
        <w:rPr>
          <w:rFonts w:hint="eastAsia"/>
          <w:color w:val="4A4A4A"/>
        </w:rPr>
        <w:t>DLP</w:t>
      </w:r>
      <w:r w:rsidRPr="00871E55">
        <w:rPr>
          <w:rFonts w:hint="eastAsia"/>
          <w:color w:val="4A4A4A"/>
        </w:rPr>
        <w:t>）的密码系统的模拟，只是群元素由素域中的元素数换为有限域上的椭圆曲线上的点。椭圆曲线密码体制的安全性基于椭圆曲线离散对数问题（</w:t>
      </w:r>
      <w:r w:rsidRPr="00871E55">
        <w:rPr>
          <w:rFonts w:hint="eastAsia"/>
          <w:color w:val="4A4A4A"/>
        </w:rPr>
        <w:t>ECDLP</w:t>
      </w:r>
      <w:r w:rsidRPr="00871E55">
        <w:rPr>
          <w:rFonts w:hint="eastAsia"/>
          <w:color w:val="4A4A4A"/>
        </w:rPr>
        <w:t>）的难解性。椭圆曲线离散对数问题远难于离散对数问题，椭圆曲线密码系统的单位比特强度要远高于传统的离散对数系统。因此在使用较短的密钥的情况下，</w:t>
      </w:r>
      <w:r w:rsidRPr="00871E55">
        <w:rPr>
          <w:rFonts w:hint="eastAsia"/>
          <w:color w:val="4A4A4A"/>
        </w:rPr>
        <w:t>ECC</w:t>
      </w:r>
      <w:r w:rsidRPr="00871E55">
        <w:rPr>
          <w:rFonts w:hint="eastAsia"/>
          <w:color w:val="4A4A4A"/>
        </w:rPr>
        <w:t>可以达到于</w:t>
      </w:r>
      <w:r w:rsidRPr="00871E55">
        <w:rPr>
          <w:rFonts w:hint="eastAsia"/>
          <w:color w:val="4A4A4A"/>
        </w:rPr>
        <w:t>DL</w:t>
      </w:r>
      <w:r w:rsidRPr="00871E55">
        <w:rPr>
          <w:rFonts w:hint="eastAsia"/>
          <w:color w:val="4A4A4A"/>
        </w:rPr>
        <w:t>系统相同的安全级别。这带来的好处就是计算参数更小，密钥更短，运算速度更快，签名也更加短小。因此椭圆曲线密码尤其适用于处理能力、存储空间、带宽及功耗受限的场合</w:t>
      </w:r>
    </w:p>
    <w:p w14:paraId="16432A14" w14:textId="42DB3936" w:rsidR="00326E61" w:rsidRPr="00871E55" w:rsidRDefault="00326E61" w:rsidP="00871E55">
      <w:pPr>
        <w:pStyle w:val="a7"/>
        <w:shd w:val="clear" w:color="auto" w:fill="FFFFFF"/>
        <w:spacing w:before="0" w:beforeAutospacing="0" w:after="0" w:afterAutospacing="0" w:line="450" w:lineRule="atLeast"/>
        <w:ind w:firstLine="420"/>
        <w:rPr>
          <w:color w:val="4A4A4A"/>
        </w:rPr>
      </w:pPr>
      <w:r w:rsidRPr="00871E55">
        <w:rPr>
          <w:rFonts w:hint="eastAsia"/>
          <w:color w:val="4A4A4A"/>
        </w:rPr>
        <w:t>ECDSA</w:t>
      </w:r>
      <w:r w:rsidRPr="00871E55">
        <w:rPr>
          <w:rFonts w:hint="eastAsia"/>
          <w:color w:val="4A4A4A"/>
        </w:rPr>
        <w:t>是椭圆曲线对</w:t>
      </w:r>
      <w:r w:rsidRPr="00871E55">
        <w:rPr>
          <w:rFonts w:hint="eastAsia"/>
          <w:color w:val="4A4A4A"/>
        </w:rPr>
        <w:t>DSA</w:t>
      </w:r>
      <w:r w:rsidRPr="00871E55">
        <w:rPr>
          <w:rFonts w:hint="eastAsia"/>
          <w:color w:val="4A4A4A"/>
        </w:rPr>
        <w:t>的模拟。</w:t>
      </w:r>
      <w:r w:rsidRPr="00871E55">
        <w:rPr>
          <w:rFonts w:hint="eastAsia"/>
          <w:color w:val="4A4A4A"/>
        </w:rPr>
        <w:t>ECDSA</w:t>
      </w:r>
      <w:r w:rsidRPr="00871E55">
        <w:rPr>
          <w:rFonts w:hint="eastAsia"/>
          <w:color w:val="4A4A4A"/>
        </w:rPr>
        <w:t>首先由</w:t>
      </w:r>
      <w:r w:rsidRPr="00871E55">
        <w:rPr>
          <w:rFonts w:hint="eastAsia"/>
          <w:color w:val="4A4A4A"/>
        </w:rPr>
        <w:t>Scott</w:t>
      </w:r>
      <w:r w:rsidRPr="00871E55">
        <w:rPr>
          <w:rFonts w:hint="eastAsia"/>
          <w:color w:val="4A4A4A"/>
        </w:rPr>
        <w:t>和</w:t>
      </w:r>
      <w:r w:rsidRPr="00871E55">
        <w:rPr>
          <w:rFonts w:hint="eastAsia"/>
          <w:color w:val="4A4A4A"/>
        </w:rPr>
        <w:t>Vanstone</w:t>
      </w:r>
      <w:r w:rsidRPr="00871E55">
        <w:rPr>
          <w:rFonts w:hint="eastAsia"/>
          <w:color w:val="4A4A4A"/>
        </w:rPr>
        <w:t>在</w:t>
      </w:r>
      <w:r w:rsidRPr="00871E55">
        <w:rPr>
          <w:rFonts w:hint="eastAsia"/>
          <w:color w:val="4A4A4A"/>
        </w:rPr>
        <w:t>1992</w:t>
      </w:r>
      <w:r w:rsidRPr="00871E55">
        <w:rPr>
          <w:rFonts w:hint="eastAsia"/>
          <w:color w:val="4A4A4A"/>
        </w:rPr>
        <w:t>年为了响应</w:t>
      </w:r>
      <w:r w:rsidRPr="00871E55">
        <w:rPr>
          <w:rFonts w:hint="eastAsia"/>
          <w:color w:val="4A4A4A"/>
        </w:rPr>
        <w:t>NIST</w:t>
      </w:r>
      <w:r w:rsidRPr="00871E55">
        <w:rPr>
          <w:rFonts w:hint="eastAsia"/>
          <w:color w:val="4A4A4A"/>
        </w:rPr>
        <w:t>对数字签名标准（</w:t>
      </w:r>
      <w:r w:rsidRPr="00871E55">
        <w:rPr>
          <w:rFonts w:hint="eastAsia"/>
          <w:color w:val="4A4A4A"/>
        </w:rPr>
        <w:t>DSS</w:t>
      </w:r>
      <w:r w:rsidRPr="00871E55">
        <w:rPr>
          <w:rFonts w:hint="eastAsia"/>
          <w:color w:val="4A4A4A"/>
        </w:rPr>
        <w:t>）的要求而提出。</w:t>
      </w:r>
      <w:r w:rsidRPr="00871E55">
        <w:rPr>
          <w:rFonts w:hint="eastAsia"/>
          <w:color w:val="4A4A4A"/>
        </w:rPr>
        <w:t>ECDSA</w:t>
      </w:r>
      <w:r w:rsidRPr="00871E55">
        <w:rPr>
          <w:rFonts w:hint="eastAsia"/>
          <w:color w:val="4A4A4A"/>
        </w:rPr>
        <w:t>于</w:t>
      </w:r>
      <w:r w:rsidRPr="00871E55">
        <w:rPr>
          <w:rFonts w:hint="eastAsia"/>
          <w:color w:val="4A4A4A"/>
        </w:rPr>
        <w:t>1998</w:t>
      </w:r>
      <w:r w:rsidRPr="00871E55">
        <w:rPr>
          <w:rFonts w:hint="eastAsia"/>
          <w:color w:val="4A4A4A"/>
        </w:rPr>
        <w:t>年作为</w:t>
      </w:r>
      <w:r w:rsidRPr="00871E55">
        <w:rPr>
          <w:rFonts w:hint="eastAsia"/>
          <w:color w:val="4A4A4A"/>
        </w:rPr>
        <w:t>ISO</w:t>
      </w:r>
      <w:r w:rsidRPr="00871E55">
        <w:rPr>
          <w:rFonts w:hint="eastAsia"/>
          <w:color w:val="4A4A4A"/>
        </w:rPr>
        <w:t>标准被采纳，在</w:t>
      </w:r>
      <w:r w:rsidRPr="00871E55">
        <w:rPr>
          <w:rFonts w:hint="eastAsia"/>
          <w:color w:val="4A4A4A"/>
        </w:rPr>
        <w:t>1999</w:t>
      </w:r>
      <w:r w:rsidRPr="00871E55">
        <w:rPr>
          <w:rFonts w:hint="eastAsia"/>
          <w:color w:val="4A4A4A"/>
        </w:rPr>
        <w:t>年作为</w:t>
      </w:r>
      <w:r w:rsidRPr="00871E55">
        <w:rPr>
          <w:rFonts w:hint="eastAsia"/>
          <w:color w:val="4A4A4A"/>
        </w:rPr>
        <w:t>ANSI</w:t>
      </w:r>
      <w:r w:rsidRPr="00871E55">
        <w:rPr>
          <w:rFonts w:hint="eastAsia"/>
          <w:color w:val="4A4A4A"/>
        </w:rPr>
        <w:t>标准被采纳，并于</w:t>
      </w:r>
      <w:r w:rsidRPr="00871E55">
        <w:rPr>
          <w:rFonts w:hint="eastAsia"/>
          <w:color w:val="4A4A4A"/>
        </w:rPr>
        <w:t>2000</w:t>
      </w:r>
      <w:r w:rsidRPr="00871E55">
        <w:rPr>
          <w:rFonts w:hint="eastAsia"/>
          <w:color w:val="4A4A4A"/>
        </w:rPr>
        <w:t>年成为</w:t>
      </w:r>
      <w:r w:rsidRPr="00871E55">
        <w:rPr>
          <w:rFonts w:hint="eastAsia"/>
          <w:color w:val="4A4A4A"/>
        </w:rPr>
        <w:t>IEEE</w:t>
      </w:r>
      <w:r w:rsidRPr="00871E55">
        <w:rPr>
          <w:rFonts w:hint="eastAsia"/>
          <w:color w:val="4A4A4A"/>
        </w:rPr>
        <w:t>和</w:t>
      </w:r>
      <w:r w:rsidRPr="00871E55">
        <w:rPr>
          <w:rFonts w:hint="eastAsia"/>
          <w:color w:val="4A4A4A"/>
        </w:rPr>
        <w:t>FIPS</w:t>
      </w:r>
      <w:r w:rsidRPr="00871E55">
        <w:rPr>
          <w:rFonts w:hint="eastAsia"/>
          <w:color w:val="4A4A4A"/>
        </w:rPr>
        <w:t>标准。包含它的其他一些标准亦在</w:t>
      </w:r>
      <w:r w:rsidRPr="00871E55">
        <w:rPr>
          <w:rFonts w:hint="eastAsia"/>
          <w:color w:val="4A4A4A"/>
        </w:rPr>
        <w:t>ISO</w:t>
      </w:r>
      <w:r w:rsidRPr="00871E55">
        <w:rPr>
          <w:rFonts w:hint="eastAsia"/>
          <w:color w:val="4A4A4A"/>
        </w:rPr>
        <w:t>的考虑之中。</w:t>
      </w:r>
    </w:p>
    <w:p w14:paraId="39B1B2C8" w14:textId="644E9968" w:rsidR="00E86076" w:rsidRPr="004C3C9F" w:rsidRDefault="004C3C9F" w:rsidP="004C3C9F">
      <w:pPr>
        <w:pStyle w:val="4"/>
      </w:pPr>
      <w:r>
        <w:t>3</w:t>
      </w:r>
      <w:r w:rsidR="00C2300E">
        <w:t>梅克尔树</w:t>
      </w:r>
    </w:p>
    <w:p w14:paraId="1F8CA40C" w14:textId="77777777" w:rsidR="00D76742" w:rsidRDefault="00B4413E" w:rsidP="006369E3">
      <w:pPr>
        <w:pStyle w:val="a7"/>
        <w:shd w:val="clear" w:color="auto" w:fill="FFFFFF"/>
        <w:spacing w:before="0" w:beforeAutospacing="0" w:after="0" w:afterAutospacing="0" w:line="450" w:lineRule="atLeast"/>
        <w:ind w:firstLine="420"/>
        <w:rPr>
          <w:color w:val="4A4A4A"/>
        </w:rPr>
      </w:pPr>
      <w:r w:rsidRPr="00847F20">
        <w:rPr>
          <w:color w:val="4A4A4A"/>
        </w:rPr>
        <w:t>梅克尔树（</w:t>
      </w:r>
      <w:r w:rsidRPr="00847F20">
        <w:rPr>
          <w:color w:val="4A4A4A"/>
        </w:rPr>
        <w:t>Merkle trees</w:t>
      </w:r>
      <w:r w:rsidRPr="00847F20">
        <w:rPr>
          <w:color w:val="4A4A4A"/>
        </w:rPr>
        <w:t>）</w:t>
      </w:r>
      <w:r w:rsidR="00D475C1" w:rsidRPr="00F1380A">
        <w:rPr>
          <w:color w:val="4A4A4A"/>
        </w:rPr>
        <w:t>是区块链的基本组成部分。虽说从理论上来讲，没有梅克尔树的区块链当然也是可能的，你只需创建直接包含每一笔交易的巨大区块头（</w:t>
      </w:r>
      <w:r w:rsidR="00D475C1" w:rsidRPr="00F1380A">
        <w:rPr>
          <w:color w:val="4A4A4A"/>
        </w:rPr>
        <w:t>block header</w:t>
      </w:r>
      <w:r w:rsidR="00D475C1" w:rsidRPr="00F1380A">
        <w:rPr>
          <w:color w:val="4A4A4A"/>
        </w:rPr>
        <w:t>）就可以实现，但这样做无疑会带来可扩展性方面的挑</w:t>
      </w:r>
      <w:r w:rsidR="00D475C1" w:rsidRPr="00F1380A">
        <w:rPr>
          <w:color w:val="4A4A4A"/>
        </w:rPr>
        <w:lastRenderedPageBreak/>
        <w:t>战，从长远发展来看，可能最后将只有那些最强大的计算机，才可以运行这些无需受信的区块链。</w:t>
      </w:r>
    </w:p>
    <w:p w14:paraId="2D57C67D" w14:textId="639FFA08" w:rsidR="006369E3" w:rsidRDefault="00D76742" w:rsidP="0047626B">
      <w:pPr>
        <w:pStyle w:val="a7"/>
        <w:shd w:val="clear" w:color="auto" w:fill="FFFFFF"/>
        <w:spacing w:before="0" w:beforeAutospacing="0" w:after="0" w:afterAutospacing="0" w:line="450" w:lineRule="atLeast"/>
        <w:ind w:firstLine="420"/>
        <w:rPr>
          <w:color w:val="4A4A4A"/>
        </w:rPr>
      </w:pPr>
      <w:r w:rsidRPr="00847F20">
        <w:rPr>
          <w:color w:val="4A4A4A"/>
        </w:rPr>
        <w:t>梅克尔树</w:t>
      </w:r>
      <w:r w:rsidR="00C95618">
        <w:rPr>
          <w:color w:val="4A4A4A"/>
        </w:rPr>
        <w:t>，</w:t>
      </w:r>
      <w:r w:rsidR="006369E3" w:rsidRPr="0047626B">
        <w:rPr>
          <w:color w:val="4A4A4A"/>
        </w:rPr>
        <w:t>是哈希大量聚集数据</w:t>
      </w:r>
      <w:r w:rsidR="006369E3" w:rsidRPr="0047626B">
        <w:rPr>
          <w:color w:val="4A4A4A"/>
        </w:rPr>
        <w:t>“</w:t>
      </w:r>
      <w:r w:rsidR="006369E3" w:rsidRPr="0047626B">
        <w:rPr>
          <w:color w:val="4A4A4A"/>
        </w:rPr>
        <w:t>块</w:t>
      </w:r>
      <w:r w:rsidR="006369E3" w:rsidRPr="0047626B">
        <w:rPr>
          <w:color w:val="4A4A4A"/>
        </w:rPr>
        <w:t>”</w:t>
      </w:r>
      <w:r w:rsidR="006369E3" w:rsidRPr="0047626B">
        <w:rPr>
          <w:color w:val="4A4A4A"/>
        </w:rPr>
        <w:t>（</w:t>
      </w:r>
      <w:r w:rsidR="006369E3" w:rsidRPr="0047626B">
        <w:rPr>
          <w:color w:val="4A4A4A"/>
        </w:rPr>
        <w:t>chunk</w:t>
      </w:r>
      <w:r w:rsidR="006369E3" w:rsidRPr="0047626B">
        <w:rPr>
          <w:color w:val="4A4A4A"/>
        </w:rPr>
        <w:t>）的一种方式，它依赖于将这些数据</w:t>
      </w:r>
      <w:r w:rsidR="006369E3">
        <w:rPr>
          <w:color w:val="4A4A4A"/>
        </w:rPr>
        <w:t>“</w:t>
      </w:r>
      <w:r w:rsidR="006369E3" w:rsidRPr="0047626B">
        <w:rPr>
          <w:color w:val="4A4A4A"/>
        </w:rPr>
        <w:t>块</w:t>
      </w:r>
      <w:r w:rsidR="006369E3" w:rsidRPr="0047626B">
        <w:rPr>
          <w:color w:val="4A4A4A"/>
        </w:rPr>
        <w:t>”</w:t>
      </w:r>
      <w:r w:rsidR="006369E3" w:rsidRPr="0047626B">
        <w:rPr>
          <w:color w:val="4A4A4A"/>
        </w:rPr>
        <w:t>分裂成较小单位（</w:t>
      </w:r>
      <w:r w:rsidR="006369E3" w:rsidRPr="0047626B">
        <w:rPr>
          <w:color w:val="4A4A4A"/>
        </w:rPr>
        <w:t>bucket</w:t>
      </w:r>
      <w:r w:rsidR="006369E3" w:rsidRPr="0047626B">
        <w:rPr>
          <w:color w:val="4A4A4A"/>
        </w:rPr>
        <w:t>）的数据块，每一个</w:t>
      </w:r>
      <w:r w:rsidR="006369E3" w:rsidRPr="0047626B">
        <w:rPr>
          <w:color w:val="4A4A4A"/>
        </w:rPr>
        <w:t>bucket</w:t>
      </w:r>
      <w:r w:rsidR="006369E3" w:rsidRPr="0047626B">
        <w:rPr>
          <w:color w:val="4A4A4A"/>
        </w:rPr>
        <w:t>块仅包含几个数据</w:t>
      </w:r>
      <w:r w:rsidR="006369E3" w:rsidRPr="0047626B">
        <w:rPr>
          <w:color w:val="4A4A4A"/>
        </w:rPr>
        <w:t>“</w:t>
      </w:r>
      <w:r w:rsidR="006369E3" w:rsidRPr="0047626B">
        <w:rPr>
          <w:color w:val="4A4A4A"/>
        </w:rPr>
        <w:t>块</w:t>
      </w:r>
      <w:r w:rsidR="006369E3" w:rsidRPr="0047626B">
        <w:rPr>
          <w:color w:val="4A4A4A"/>
        </w:rPr>
        <w:t>”</w:t>
      </w:r>
      <w:r w:rsidR="006369E3" w:rsidRPr="0047626B">
        <w:rPr>
          <w:color w:val="4A4A4A"/>
        </w:rPr>
        <w:t>，然后取每个</w:t>
      </w:r>
      <w:r w:rsidR="006369E3" w:rsidRPr="0047626B">
        <w:rPr>
          <w:color w:val="4A4A4A"/>
        </w:rPr>
        <w:t>bucket</w:t>
      </w:r>
      <w:r w:rsidR="006369E3" w:rsidRPr="0047626B">
        <w:rPr>
          <w:color w:val="4A4A4A"/>
        </w:rPr>
        <w:t>单位数据块再次进行哈希，重复同样的过程，直至剩余的哈希总数仅变为</w:t>
      </w:r>
      <w:r w:rsidR="006369E3" w:rsidRPr="0047626B">
        <w:rPr>
          <w:color w:val="4A4A4A"/>
        </w:rPr>
        <w:t>1</w:t>
      </w:r>
      <w:r w:rsidR="006369E3">
        <w:rPr>
          <w:color w:val="4A4A4A"/>
        </w:rPr>
        <w:t>，</w:t>
      </w:r>
      <w:r w:rsidR="006369E3" w:rsidRPr="0047626B">
        <w:rPr>
          <w:color w:val="4A4A4A"/>
        </w:rPr>
        <w:t>即根哈希（</w:t>
      </w:r>
      <w:r w:rsidR="006369E3" w:rsidRPr="0047626B">
        <w:rPr>
          <w:color w:val="4A4A4A"/>
        </w:rPr>
        <w:t>root hash</w:t>
      </w:r>
      <w:r w:rsidR="006369E3" w:rsidRPr="0047626B">
        <w:rPr>
          <w:color w:val="4A4A4A"/>
        </w:rPr>
        <w:t>）。</w:t>
      </w:r>
    </w:p>
    <w:p w14:paraId="1FA3DAE9" w14:textId="38276C49" w:rsidR="00FC255E" w:rsidRDefault="00FC255E" w:rsidP="0047626B">
      <w:pPr>
        <w:pStyle w:val="a7"/>
        <w:shd w:val="clear" w:color="auto" w:fill="FFFFFF"/>
        <w:spacing w:before="0" w:beforeAutospacing="0" w:after="0" w:afterAutospacing="0" w:line="450" w:lineRule="atLeast"/>
        <w:ind w:firstLine="420"/>
        <w:rPr>
          <w:color w:val="4A4A4A"/>
        </w:rPr>
      </w:pPr>
      <w:r w:rsidRPr="0047626B">
        <w:rPr>
          <w:color w:val="4A4A4A"/>
        </w:rPr>
        <w:t>梅克尔树最为常见和最简单的形式，是二</w:t>
      </w:r>
      <w:r>
        <w:rPr>
          <w:color w:val="4A4A4A"/>
        </w:rPr>
        <w:t>叉</w:t>
      </w:r>
      <w:r w:rsidRPr="0047626B">
        <w:rPr>
          <w:color w:val="4A4A4A"/>
        </w:rPr>
        <w:t>梅克尔树（</w:t>
      </w:r>
      <w:r w:rsidRPr="0047626B">
        <w:rPr>
          <w:color w:val="4A4A4A"/>
        </w:rPr>
        <w:t>binary Mekle tree</w:t>
      </w:r>
      <w:r w:rsidRPr="0047626B">
        <w:rPr>
          <w:color w:val="4A4A4A"/>
        </w:rPr>
        <w:t>），其中一</w:t>
      </w:r>
      <w:r w:rsidRPr="0047626B">
        <w:rPr>
          <w:color w:val="4A4A4A"/>
        </w:rPr>
        <w:t>bucket</w:t>
      </w:r>
      <w:r w:rsidRPr="0047626B">
        <w:rPr>
          <w:color w:val="4A4A4A"/>
        </w:rPr>
        <w:t>单位的数据块总是包含了两个相邻的块或哈希，</w:t>
      </w:r>
      <w:r>
        <w:rPr>
          <w:color w:val="4A4A4A"/>
        </w:rPr>
        <w:t>其</w:t>
      </w:r>
      <w:r w:rsidRPr="0047626B">
        <w:rPr>
          <w:color w:val="4A4A4A"/>
        </w:rPr>
        <w:t>描述如下：</w:t>
      </w:r>
    </w:p>
    <w:p w14:paraId="5D09C68C" w14:textId="7A7C166B" w:rsidR="00B45CDE" w:rsidRDefault="00B45CDE" w:rsidP="0047626B">
      <w:pPr>
        <w:pStyle w:val="a7"/>
        <w:shd w:val="clear" w:color="auto" w:fill="FFFFFF"/>
        <w:spacing w:before="0" w:beforeAutospacing="0" w:after="0" w:afterAutospacing="0" w:line="450" w:lineRule="atLeast"/>
        <w:ind w:firstLine="420"/>
        <w:rPr>
          <w:color w:val="4A4A4A"/>
        </w:rPr>
      </w:pPr>
      <w:r>
        <w:rPr>
          <w:rFonts w:hint="eastAsia"/>
          <w:noProof/>
          <w:color w:val="4A4A4A"/>
        </w:rPr>
        <w:drawing>
          <wp:inline distT="0" distB="0" distL="0" distR="0" wp14:anchorId="05750B6C" wp14:editId="6254D5D0">
            <wp:extent cx="5270500" cy="3272155"/>
            <wp:effectExtent l="0" t="0" r="1270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rkle1.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272155"/>
                    </a:xfrm>
                    <a:prstGeom prst="rect">
                      <a:avLst/>
                    </a:prstGeom>
                  </pic:spPr>
                </pic:pic>
              </a:graphicData>
            </a:graphic>
          </wp:inline>
        </w:drawing>
      </w:r>
    </w:p>
    <w:p w14:paraId="66B6096C" w14:textId="77777777" w:rsidR="005618C5" w:rsidRPr="0047626B" w:rsidRDefault="005618C5" w:rsidP="0047626B">
      <w:pPr>
        <w:pStyle w:val="a7"/>
        <w:shd w:val="clear" w:color="auto" w:fill="FFFFFF"/>
        <w:spacing w:before="0" w:beforeAutospacing="0" w:after="0" w:afterAutospacing="0" w:line="450" w:lineRule="atLeast"/>
        <w:ind w:firstLine="420"/>
        <w:rPr>
          <w:color w:val="4A4A4A"/>
        </w:rPr>
      </w:pPr>
      <w:r w:rsidRPr="0047626B">
        <w:rPr>
          <w:color w:val="4A4A4A"/>
        </w:rPr>
        <w:t>那么，这种奇怪的哈希算法有什么好处么？为什么不直接将这些数据块串接成一个单独的大块，用常规的哈希算法进行呢？答案在于，它允许了一个整齐的机制，我们称之为梅克尔证明（</w:t>
      </w:r>
      <w:r w:rsidRPr="0047626B">
        <w:rPr>
          <w:color w:val="4A4A4A"/>
        </w:rPr>
        <w:t>Merkle proofs</w:t>
      </w:r>
      <w:r w:rsidRPr="0047626B">
        <w:rPr>
          <w:color w:val="4A4A4A"/>
        </w:rPr>
        <w:t>）：</w:t>
      </w:r>
    </w:p>
    <w:p w14:paraId="6389734B" w14:textId="77777777" w:rsidR="005618C5" w:rsidRDefault="005618C5" w:rsidP="0047626B">
      <w:pPr>
        <w:pStyle w:val="a7"/>
        <w:shd w:val="clear" w:color="auto" w:fill="FFFFFF"/>
        <w:spacing w:before="0" w:beforeAutospacing="0" w:after="0" w:afterAutospacing="0" w:line="450" w:lineRule="atLeast"/>
        <w:ind w:firstLine="420"/>
        <w:rPr>
          <w:color w:val="4A4A4A"/>
        </w:rPr>
      </w:pPr>
    </w:p>
    <w:p w14:paraId="6B9B7589" w14:textId="77777777" w:rsidR="00B45CDE" w:rsidRDefault="00B45CDE" w:rsidP="0047626B">
      <w:pPr>
        <w:pStyle w:val="a7"/>
        <w:shd w:val="clear" w:color="auto" w:fill="FFFFFF"/>
        <w:spacing w:before="0" w:beforeAutospacing="0" w:after="0" w:afterAutospacing="0" w:line="450" w:lineRule="atLeast"/>
        <w:ind w:firstLine="420"/>
        <w:rPr>
          <w:color w:val="4A4A4A"/>
        </w:rPr>
      </w:pPr>
    </w:p>
    <w:p w14:paraId="45F8F4F7" w14:textId="2D52FC92" w:rsidR="00B45CDE" w:rsidRPr="0047626B" w:rsidRDefault="00B45CDE" w:rsidP="0047626B">
      <w:pPr>
        <w:pStyle w:val="a7"/>
        <w:shd w:val="clear" w:color="auto" w:fill="FFFFFF"/>
        <w:spacing w:before="0" w:beforeAutospacing="0" w:after="0" w:afterAutospacing="0" w:line="450" w:lineRule="atLeast"/>
        <w:ind w:firstLine="420"/>
        <w:rPr>
          <w:color w:val="4A4A4A"/>
        </w:rPr>
      </w:pPr>
      <w:r>
        <w:rPr>
          <w:rFonts w:hint="eastAsia"/>
          <w:noProof/>
          <w:color w:val="4A4A4A"/>
        </w:rPr>
        <w:lastRenderedPageBreak/>
        <w:drawing>
          <wp:inline distT="0" distB="0" distL="0" distR="0" wp14:anchorId="63B04A79" wp14:editId="128DF4FA">
            <wp:extent cx="5270500" cy="3272155"/>
            <wp:effectExtent l="0" t="0" r="1270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rkle2.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3272155"/>
                    </a:xfrm>
                    <a:prstGeom prst="rect">
                      <a:avLst/>
                    </a:prstGeom>
                  </pic:spPr>
                </pic:pic>
              </a:graphicData>
            </a:graphic>
          </wp:inline>
        </w:drawing>
      </w:r>
    </w:p>
    <w:p w14:paraId="01083815" w14:textId="77777777" w:rsidR="00B5067A" w:rsidRPr="0047626B" w:rsidRDefault="00B5067A" w:rsidP="0047626B">
      <w:pPr>
        <w:pStyle w:val="a7"/>
        <w:shd w:val="clear" w:color="auto" w:fill="FFFFFF"/>
        <w:spacing w:before="0" w:beforeAutospacing="0" w:after="0" w:afterAutospacing="0" w:line="450" w:lineRule="atLeast"/>
        <w:ind w:firstLine="420"/>
        <w:rPr>
          <w:color w:val="4A4A4A"/>
        </w:rPr>
      </w:pPr>
      <w:r w:rsidRPr="0047626B">
        <w:rPr>
          <w:color w:val="4A4A4A"/>
        </w:rPr>
        <w:t>一个梅克尔证明包含了一个数据块，这颗梅克尔树的根哈希，以及包含了所有沿数据块到根路径哈希的</w:t>
      </w:r>
      <w:r w:rsidRPr="0047626B">
        <w:rPr>
          <w:color w:val="4A4A4A"/>
        </w:rPr>
        <w:t>“</w:t>
      </w:r>
      <w:r w:rsidRPr="0047626B">
        <w:rPr>
          <w:color w:val="4A4A4A"/>
        </w:rPr>
        <w:t>分支</w:t>
      </w:r>
      <w:r w:rsidRPr="0047626B">
        <w:rPr>
          <w:color w:val="4A4A4A"/>
        </w:rPr>
        <w:t>”</w:t>
      </w:r>
      <w:r w:rsidRPr="0047626B">
        <w:rPr>
          <w:color w:val="4A4A4A"/>
        </w:rPr>
        <w:t>。有人认为，这种证明可以验证哈希的过程，至少是对分支而言。应用也很简单：假设有一个大数据库，而该数据库的全部内容都存储在梅克尔树中，并且这颗梅克尔树的根是公开并且可信的（例如，它是由足够多个受信方进行数字签名过的，或者它有很多的工作量证明）。那么，假如一位用户想在数据库中进行一次键值查找（比如：</w:t>
      </w:r>
      <w:r w:rsidRPr="0047626B">
        <w:rPr>
          <w:color w:val="4A4A4A"/>
        </w:rPr>
        <w:t>“</w:t>
      </w:r>
      <w:r w:rsidRPr="0047626B">
        <w:rPr>
          <w:color w:val="4A4A4A"/>
        </w:rPr>
        <w:t>请告诉我，位置在</w:t>
      </w:r>
      <w:r w:rsidRPr="0047626B">
        <w:rPr>
          <w:color w:val="4A4A4A"/>
        </w:rPr>
        <w:t>85273</w:t>
      </w:r>
      <w:r w:rsidRPr="0047626B">
        <w:rPr>
          <w:color w:val="4A4A4A"/>
        </w:rPr>
        <w:t>的对象</w:t>
      </w:r>
      <w:r w:rsidRPr="0047626B">
        <w:rPr>
          <w:color w:val="4A4A4A"/>
        </w:rPr>
        <w:t>”</w:t>
      </w:r>
      <w:r w:rsidRPr="0047626B">
        <w:rPr>
          <w:color w:val="4A4A4A"/>
        </w:rPr>
        <w:t>），那他就可以询问梅克尔证明，并接受到一个正确的验证证明，他收到的值，实际上是数据库在</w:t>
      </w:r>
      <w:r w:rsidRPr="0047626B">
        <w:rPr>
          <w:color w:val="4A4A4A"/>
        </w:rPr>
        <w:t>85273</w:t>
      </w:r>
      <w:r w:rsidRPr="0047626B">
        <w:rPr>
          <w:color w:val="4A4A4A"/>
        </w:rPr>
        <w:t>位置的特定根。它允许了一种机制，既可以验证少量的数据，例如一个哈希，也可以验证大型的数据库（可能扩至无限）。</w:t>
      </w:r>
    </w:p>
    <w:p w14:paraId="365F7875" w14:textId="171D6B23" w:rsidR="0071580E" w:rsidRPr="00871E55" w:rsidRDefault="0071580E" w:rsidP="00871E55">
      <w:pPr>
        <w:pStyle w:val="a7"/>
        <w:shd w:val="clear" w:color="auto" w:fill="FFFFFF"/>
        <w:spacing w:before="0" w:beforeAutospacing="0" w:after="0" w:afterAutospacing="0" w:line="450" w:lineRule="atLeast"/>
        <w:ind w:firstLine="420"/>
        <w:rPr>
          <w:color w:val="4A4A4A"/>
        </w:rPr>
      </w:pPr>
      <w:r w:rsidRPr="00871E55">
        <w:rPr>
          <w:color w:val="4A4A4A"/>
        </w:rPr>
        <w:t>梅克尔证据的原始应用是</w:t>
      </w:r>
      <w:bookmarkStart w:id="51" w:name="tuilink_a_5dfe53e3dre3"/>
      <w:r w:rsidRPr="00871E55">
        <w:rPr>
          <w:color w:val="4A4A4A"/>
        </w:rPr>
        <w:fldChar w:fldCharType="begin"/>
      </w:r>
      <w:r w:rsidRPr="00871E55">
        <w:rPr>
          <w:color w:val="4A4A4A"/>
        </w:rPr>
        <w:instrText xml:space="preserve"> HYPERLINK "http://www.tuiunion.com/tuilink/redirect/8/?domain=www.btckan.com" \o "</w:instrText>
      </w:r>
      <w:r w:rsidRPr="00871E55">
        <w:rPr>
          <w:color w:val="4A4A4A"/>
        </w:rPr>
        <w:instrText>我要去比特币交易</w:instrText>
      </w:r>
      <w:r w:rsidRPr="00871E55">
        <w:rPr>
          <w:color w:val="4A4A4A"/>
        </w:rPr>
        <w:instrText xml:space="preserve">" \t "_black" </w:instrText>
      </w:r>
      <w:r w:rsidRPr="00871E55">
        <w:rPr>
          <w:color w:val="4A4A4A"/>
        </w:rPr>
        <w:fldChar w:fldCharType="separate"/>
      </w:r>
      <w:r w:rsidRPr="00871E55">
        <w:rPr>
          <w:color w:val="4A4A4A"/>
        </w:rPr>
        <w:t>比特币</w:t>
      </w:r>
      <w:r w:rsidRPr="00871E55">
        <w:rPr>
          <w:color w:val="4A4A4A"/>
        </w:rPr>
        <w:fldChar w:fldCharType="end"/>
      </w:r>
      <w:bookmarkEnd w:id="51"/>
      <w:r w:rsidRPr="00871E55">
        <w:rPr>
          <w:color w:val="4A4A4A"/>
        </w:rPr>
        <w:t>系统</w:t>
      </w:r>
      <w:r>
        <w:rPr>
          <w:color w:val="4A4A4A"/>
        </w:rPr>
        <w:t>，</w:t>
      </w:r>
      <w:r w:rsidRPr="00871E55">
        <w:rPr>
          <w:color w:val="4A4A4A"/>
        </w:rPr>
        <w:t>比特币区块链使用了梅克尔证明，为的是将交易存储在每一个区块中：</w:t>
      </w:r>
    </w:p>
    <w:p w14:paraId="47531EA5" w14:textId="77777777" w:rsidR="00FC255E" w:rsidRDefault="00FC255E" w:rsidP="0047626B">
      <w:pPr>
        <w:pStyle w:val="a7"/>
        <w:shd w:val="clear" w:color="auto" w:fill="FFFFFF"/>
        <w:spacing w:before="0" w:beforeAutospacing="0" w:after="0" w:afterAutospacing="0" w:line="450" w:lineRule="atLeast"/>
        <w:ind w:firstLine="420"/>
        <w:rPr>
          <w:color w:val="4A4A4A"/>
        </w:rPr>
      </w:pPr>
    </w:p>
    <w:p w14:paraId="2C3A87E6" w14:textId="0488A708" w:rsidR="00460C80" w:rsidRDefault="00460C80" w:rsidP="0047626B">
      <w:pPr>
        <w:pStyle w:val="a7"/>
        <w:shd w:val="clear" w:color="auto" w:fill="FFFFFF"/>
        <w:spacing w:before="0" w:beforeAutospacing="0" w:after="0" w:afterAutospacing="0" w:line="450" w:lineRule="atLeast"/>
        <w:ind w:firstLine="420"/>
        <w:rPr>
          <w:color w:val="4A4A4A"/>
        </w:rPr>
      </w:pPr>
      <w:r>
        <w:rPr>
          <w:rFonts w:hint="eastAsia"/>
          <w:noProof/>
          <w:color w:val="4A4A4A"/>
        </w:rPr>
        <w:lastRenderedPageBreak/>
        <w:drawing>
          <wp:inline distT="0" distB="0" distL="0" distR="0" wp14:anchorId="097CA0F9" wp14:editId="425BB652">
            <wp:extent cx="4751955" cy="2199640"/>
            <wp:effectExtent l="0" t="0" r="0" b="1016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ining.jpg"/>
                    <pic:cNvPicPr/>
                  </pic:nvPicPr>
                  <pic:blipFill>
                    <a:blip r:embed="rId21">
                      <a:extLst>
                        <a:ext uri="{28A0092B-C50C-407E-A947-70E740481C1C}">
                          <a14:useLocalDpi xmlns:a14="http://schemas.microsoft.com/office/drawing/2010/main" val="0"/>
                        </a:ext>
                      </a:extLst>
                    </a:blip>
                    <a:stretch>
                      <a:fillRect/>
                    </a:stretch>
                  </pic:blipFill>
                  <pic:spPr>
                    <a:xfrm>
                      <a:off x="0" y="0"/>
                      <a:ext cx="4754033" cy="2200602"/>
                    </a:xfrm>
                    <a:prstGeom prst="rect">
                      <a:avLst/>
                    </a:prstGeom>
                  </pic:spPr>
                </pic:pic>
              </a:graphicData>
            </a:graphic>
          </wp:inline>
        </w:drawing>
      </w:r>
    </w:p>
    <w:p w14:paraId="4E08FB8C" w14:textId="4160B265" w:rsidR="001E0E7D" w:rsidRPr="00871E55" w:rsidRDefault="001E0E7D" w:rsidP="00871E55">
      <w:pPr>
        <w:pStyle w:val="a7"/>
        <w:shd w:val="clear" w:color="auto" w:fill="FFFFFF"/>
        <w:spacing w:before="0" w:beforeAutospacing="0" w:after="0" w:afterAutospacing="0" w:line="450" w:lineRule="atLeast"/>
        <w:ind w:firstLine="420"/>
        <w:rPr>
          <w:color w:val="4A4A4A"/>
        </w:rPr>
      </w:pPr>
      <w:r w:rsidRPr="00871E55">
        <w:rPr>
          <w:color w:val="4A4A4A"/>
        </w:rPr>
        <w:t>而这样做的好处，也就是中本聪描述到的</w:t>
      </w:r>
      <w:r w:rsidRPr="00871E55">
        <w:rPr>
          <w:color w:val="4A4A4A"/>
        </w:rPr>
        <w:t>“</w:t>
      </w:r>
      <w:r w:rsidRPr="00871E55">
        <w:rPr>
          <w:color w:val="4A4A4A"/>
        </w:rPr>
        <w:t>简化支付验证</w:t>
      </w:r>
      <w:r w:rsidRPr="00871E55">
        <w:rPr>
          <w:color w:val="4A4A4A"/>
        </w:rPr>
        <w:t>”</w:t>
      </w:r>
      <w:r w:rsidRPr="00871E55">
        <w:rPr>
          <w:color w:val="4A4A4A"/>
        </w:rPr>
        <w:t>（</w:t>
      </w:r>
      <w:r w:rsidRPr="00871E55">
        <w:rPr>
          <w:color w:val="4A4A4A"/>
        </w:rPr>
        <w:t>SPV</w:t>
      </w:r>
      <w:r w:rsidRPr="00871E55">
        <w:rPr>
          <w:color w:val="4A4A4A"/>
        </w:rPr>
        <w:t>）的概念</w:t>
      </w:r>
      <w:r w:rsidRPr="00871E55">
        <w:rPr>
          <w:color w:val="4A4A4A"/>
        </w:rPr>
        <w:t>:</w:t>
      </w:r>
      <w:r w:rsidRPr="00871E55">
        <w:rPr>
          <w:color w:val="4A4A4A"/>
        </w:rPr>
        <w:t>而不是下载每一笔交易以及每一个区块，一个</w:t>
      </w:r>
      <w:r w:rsidRPr="00871E55">
        <w:rPr>
          <w:color w:val="4A4A4A"/>
        </w:rPr>
        <w:t>“</w:t>
      </w:r>
      <w:r w:rsidRPr="00871E55">
        <w:rPr>
          <w:color w:val="4A4A4A"/>
        </w:rPr>
        <w:t>轻客户端</w:t>
      </w:r>
      <w:r w:rsidRPr="00871E55">
        <w:rPr>
          <w:color w:val="4A4A4A"/>
        </w:rPr>
        <w:t>”</w:t>
      </w:r>
      <w:r w:rsidRPr="00871E55">
        <w:rPr>
          <w:color w:val="4A4A4A"/>
        </w:rPr>
        <w:t>（</w:t>
      </w:r>
      <w:r w:rsidRPr="00871E55">
        <w:rPr>
          <w:color w:val="4A4A4A"/>
        </w:rPr>
        <w:t>light client</w:t>
      </w:r>
      <w:r w:rsidRPr="00871E55">
        <w:rPr>
          <w:color w:val="4A4A4A"/>
        </w:rPr>
        <w:t>）可以仅下载链的区块头，数据块大小为</w:t>
      </w:r>
      <w:r w:rsidRPr="00871E55">
        <w:rPr>
          <w:color w:val="4A4A4A"/>
        </w:rPr>
        <w:t>80</w:t>
      </w:r>
      <w:r w:rsidRPr="00871E55">
        <w:rPr>
          <w:color w:val="4A4A4A"/>
        </w:rPr>
        <w:t>字节</w:t>
      </w:r>
      <w:r w:rsidR="00A71F61">
        <w:rPr>
          <w:color w:val="4A4A4A"/>
        </w:rPr>
        <w:t>，</w:t>
      </w:r>
      <w:r w:rsidR="00A71F61" w:rsidRPr="00847F20">
        <w:rPr>
          <w:color w:val="4A4A4A"/>
        </w:rPr>
        <w:t>每个区块中仅包含五项内容</w:t>
      </w:r>
      <w:r w:rsidRPr="00871E55">
        <w:rPr>
          <w:color w:val="4A4A4A"/>
        </w:rPr>
        <w:t>：上一区块头的哈希值</w:t>
      </w:r>
      <w:r w:rsidR="00A71F61">
        <w:rPr>
          <w:rFonts w:hint="eastAsia"/>
          <w:color w:val="4A4A4A"/>
        </w:rPr>
        <w:t>、</w:t>
      </w:r>
      <w:r w:rsidRPr="00871E55">
        <w:rPr>
          <w:color w:val="4A4A4A"/>
        </w:rPr>
        <w:t>时间戳</w:t>
      </w:r>
      <w:r w:rsidR="00A71F61">
        <w:rPr>
          <w:rFonts w:hint="eastAsia"/>
          <w:color w:val="4A4A4A"/>
        </w:rPr>
        <w:t>、</w:t>
      </w:r>
      <w:r w:rsidRPr="00871E55">
        <w:rPr>
          <w:color w:val="4A4A4A"/>
        </w:rPr>
        <w:t>挖矿难度值</w:t>
      </w:r>
      <w:r w:rsidR="00A71F61">
        <w:rPr>
          <w:rFonts w:hint="eastAsia"/>
          <w:color w:val="4A4A4A"/>
        </w:rPr>
        <w:t>、</w:t>
      </w:r>
      <w:r w:rsidRPr="00871E55">
        <w:rPr>
          <w:color w:val="4A4A4A"/>
        </w:rPr>
        <w:t>工作量证明随机数</w:t>
      </w:r>
      <w:r w:rsidR="00A71F61">
        <w:rPr>
          <w:rFonts w:hint="eastAsia"/>
          <w:color w:val="4A4A4A"/>
        </w:rPr>
        <w:t>、</w:t>
      </w:r>
      <w:r w:rsidRPr="00871E55">
        <w:rPr>
          <w:color w:val="4A4A4A"/>
        </w:rPr>
        <w:t>包含该区块交易的梅克尔树的根哈希</w:t>
      </w:r>
      <w:r w:rsidR="00A71F61">
        <w:rPr>
          <w:color w:val="4A4A4A"/>
        </w:rPr>
        <w:t>。</w:t>
      </w:r>
    </w:p>
    <w:p w14:paraId="49A6F610" w14:textId="77777777" w:rsidR="001E0E7D" w:rsidRPr="00871E55" w:rsidRDefault="001E0E7D" w:rsidP="00871E55">
      <w:pPr>
        <w:pStyle w:val="a7"/>
        <w:shd w:val="clear" w:color="auto" w:fill="FFFFFF"/>
        <w:spacing w:before="0" w:beforeAutospacing="0" w:after="0" w:afterAutospacing="0" w:line="450" w:lineRule="atLeast"/>
        <w:ind w:firstLine="420"/>
        <w:rPr>
          <w:color w:val="4A4A4A"/>
        </w:rPr>
      </w:pPr>
      <w:r w:rsidRPr="00871E55">
        <w:rPr>
          <w:color w:val="4A4A4A"/>
        </w:rPr>
        <w:t>如果一个轻客户端希望确定一笔交易的状态，它可以简单地要求一个梅克尔证明，显示出一个在梅克尔树特定的交易，其根是在主链（</w:t>
      </w:r>
      <w:r w:rsidRPr="00871E55">
        <w:rPr>
          <w:color w:val="4A4A4A"/>
        </w:rPr>
        <w:t>main chain</w:t>
      </w:r>
      <w:r w:rsidRPr="00871E55">
        <w:rPr>
          <w:color w:val="4A4A4A"/>
        </w:rPr>
        <w:t>，非分叉链）上的区块头。</w:t>
      </w:r>
    </w:p>
    <w:p w14:paraId="253A933D" w14:textId="3798E92E" w:rsidR="001E0E7D" w:rsidRPr="00871E55" w:rsidRDefault="001E0E7D" w:rsidP="00871E55">
      <w:pPr>
        <w:pStyle w:val="a7"/>
        <w:shd w:val="clear" w:color="auto" w:fill="FFFFFF"/>
        <w:spacing w:before="0" w:beforeAutospacing="0" w:after="0" w:afterAutospacing="0" w:line="450" w:lineRule="atLeast"/>
        <w:ind w:firstLine="420"/>
        <w:rPr>
          <w:color w:val="4A4A4A"/>
        </w:rPr>
      </w:pPr>
      <w:r w:rsidRPr="00871E55">
        <w:rPr>
          <w:color w:val="4A4A4A"/>
        </w:rPr>
        <w:t>它会让我们走得很远，但比特币的轻客户确实有其局限性。一个特别的限制是，它们虽然可以证明包含的交易，但无法证明任何当前的状态（例如：数字资产的持有，名称注册，金融合约的状态等）。你现在拥有了多少个比特币？一个</w:t>
      </w:r>
      <w:hyperlink r:id="rId22" w:tgtFrame="_black" w:tooltip="我要去比特币交易" w:history="1">
        <w:r w:rsidRPr="00871E55">
          <w:rPr>
            <w:color w:val="4A4A4A"/>
          </w:rPr>
          <w:t>比特币</w:t>
        </w:r>
      </w:hyperlink>
      <w:r w:rsidRPr="00871E55">
        <w:rPr>
          <w:color w:val="4A4A4A"/>
        </w:rPr>
        <w:t>轻客户端，可以使用一种协议，它涉及查询多个节点，并相信其中至少会有一个节点会通知你，关于你的地址中任何特定的交易支出，而这可以让你实现更多的应用。但对于其他更为复杂的应用而言，这些远远是不够的。一笔交易影响的确切性质，取决于</w:t>
      </w:r>
      <w:r w:rsidR="00D94D6D">
        <w:rPr>
          <w:color w:val="4A4A4A"/>
        </w:rPr>
        <w:t>之</w:t>
      </w:r>
      <w:r w:rsidRPr="00871E55">
        <w:rPr>
          <w:color w:val="4A4A4A"/>
        </w:rPr>
        <w:t>前的几笔交易，而这些交易本身则依赖于更为前面的交易，所以最终你可以验证整个链上的每一笔交易。</w:t>
      </w:r>
    </w:p>
    <w:p w14:paraId="0F26E2A9" w14:textId="77777777" w:rsidR="00B5067A" w:rsidRPr="0047626B" w:rsidRDefault="00B5067A" w:rsidP="0084400A">
      <w:pPr>
        <w:pStyle w:val="a7"/>
        <w:shd w:val="clear" w:color="auto" w:fill="FFFFFF"/>
        <w:spacing w:before="0" w:beforeAutospacing="0" w:after="0" w:afterAutospacing="0" w:line="450" w:lineRule="atLeast"/>
        <w:rPr>
          <w:color w:val="4A4A4A"/>
        </w:rPr>
      </w:pPr>
    </w:p>
    <w:p w14:paraId="7C4D173B" w14:textId="77777777" w:rsidR="00E63AE0" w:rsidRDefault="00E63AE0" w:rsidP="00E63AE0">
      <w:pPr>
        <w:rPr>
          <w:rFonts w:eastAsia="Times New Roman"/>
        </w:rPr>
      </w:pPr>
      <w:r>
        <w:rPr>
          <w:rFonts w:ascii="Lucida Grande" w:eastAsia="Times New Roman" w:hAnsi="Lucida Grande" w:cs="Lucida Grande"/>
          <w:color w:val="333333"/>
          <w:sz w:val="23"/>
          <w:szCs w:val="23"/>
          <w:shd w:val="clear" w:color="auto" w:fill="FCFCFC"/>
        </w:rPr>
        <w:t>https://blog.ethereum.org/2015/11/15/merkling-in-ethereum/</w:t>
      </w:r>
    </w:p>
    <w:p w14:paraId="0099D831" w14:textId="36EAE61B" w:rsidR="00B16AEE" w:rsidRPr="00902EEF" w:rsidRDefault="00B16AEE" w:rsidP="0047626B">
      <w:pPr>
        <w:pStyle w:val="a7"/>
        <w:shd w:val="clear" w:color="auto" w:fill="FFFFFF"/>
        <w:spacing w:before="0" w:beforeAutospacing="0" w:after="0" w:afterAutospacing="0" w:line="450" w:lineRule="atLeast"/>
        <w:rPr>
          <w:color w:val="4A4A4A"/>
        </w:rPr>
      </w:pPr>
    </w:p>
    <w:p w14:paraId="1A559912" w14:textId="3F1BA9F5" w:rsidR="00C95618" w:rsidRPr="00633C3A" w:rsidRDefault="00633C3A" w:rsidP="00633C3A">
      <w:pPr>
        <w:pStyle w:val="4"/>
      </w:pPr>
      <w:r>
        <w:lastRenderedPageBreak/>
        <w:t>4</w:t>
      </w:r>
      <w:r w:rsidR="00090F56" w:rsidRPr="00633C3A">
        <w:t>哈希现金</w:t>
      </w:r>
    </w:p>
    <w:p w14:paraId="1DF79E04" w14:textId="55FD1C9D" w:rsidR="00613E5A" w:rsidRPr="00871E55" w:rsidRDefault="00EC02E1" w:rsidP="00EC02E1">
      <w:pPr>
        <w:pStyle w:val="a7"/>
        <w:shd w:val="clear" w:color="auto" w:fill="FFFFFF"/>
        <w:spacing w:before="0" w:beforeAutospacing="0" w:after="0" w:afterAutospacing="0" w:line="450" w:lineRule="atLeast"/>
        <w:ind w:firstLine="420"/>
        <w:rPr>
          <w:color w:val="4A4A4A"/>
        </w:rPr>
      </w:pPr>
      <w:r w:rsidRPr="004F11EA">
        <w:rPr>
          <w:rFonts w:hint="eastAsia"/>
          <w:color w:val="4A4A4A"/>
        </w:rPr>
        <w:t>比特币使用一种名叫“哈希现金”（</w:t>
      </w:r>
      <w:r w:rsidRPr="004F11EA">
        <w:rPr>
          <w:color w:val="4A4A4A"/>
        </w:rPr>
        <w:t>hashcash</w:t>
      </w:r>
      <w:r w:rsidRPr="004F11EA">
        <w:rPr>
          <w:rFonts w:hint="eastAsia"/>
          <w:color w:val="4A4A4A"/>
        </w:rPr>
        <w:t>）的工作量证明算法，这种算法的出现早过比特币，最初创造这种算法的目的，只是使之成为反</w:t>
      </w:r>
      <w:r w:rsidRPr="004F11EA">
        <w:rPr>
          <w:color w:val="4A4A4A"/>
        </w:rPr>
        <w:t>DOS</w:t>
      </w:r>
      <w:r w:rsidRPr="004F11EA">
        <w:rPr>
          <w:rFonts w:hint="eastAsia"/>
          <w:color w:val="4A4A4A"/>
        </w:rPr>
        <w:t>攻击的工具。</w:t>
      </w:r>
      <w:r w:rsidR="00613E5A" w:rsidRPr="00871E55">
        <w:rPr>
          <w:rFonts w:hint="eastAsia"/>
          <w:color w:val="4A4A4A"/>
        </w:rPr>
        <w:t>哈希现金的灵感来自于这样一个想法，即一些数学结果难于发现而易于校验。一个众所周知的例子是因数分解一个大的数字（尤其是因数较少的数字）。将数字相乘来获得它们的积的代价是低廉的，但首先找到那些因数的代价却要高得多。</w:t>
      </w:r>
    </w:p>
    <w:p w14:paraId="234C8FE4" w14:textId="1F8975D0" w:rsidR="00613E5A" w:rsidRPr="00871E55" w:rsidRDefault="00613E5A" w:rsidP="00871E55">
      <w:pPr>
        <w:pStyle w:val="a7"/>
        <w:shd w:val="clear" w:color="auto" w:fill="FFFFFF"/>
        <w:spacing w:before="0" w:beforeAutospacing="0" w:after="0" w:afterAutospacing="0" w:line="450" w:lineRule="atLeast"/>
        <w:ind w:firstLine="420"/>
        <w:rPr>
          <w:color w:val="4A4A4A"/>
        </w:rPr>
      </w:pPr>
      <w:r w:rsidRPr="00871E55">
        <w:rPr>
          <w:rFonts w:hint="eastAsia"/>
          <w:color w:val="4A4A4A"/>
        </w:rPr>
        <w:t>对交互式</w:t>
      </w:r>
      <w:r w:rsidR="009E6112" w:rsidRPr="00871E55">
        <w:rPr>
          <w:rFonts w:hint="eastAsia"/>
          <w:color w:val="4A4A4A"/>
        </w:rPr>
        <w:t>协商</w:t>
      </w:r>
      <w:r w:rsidRPr="00871E55">
        <w:rPr>
          <w:rFonts w:hint="eastAsia"/>
          <w:color w:val="4A4A4A"/>
        </w:rPr>
        <w:t>来说，因数分解足以胜任。比如，希望客户端能象征性地为其付出代价方能访问在线资源。这个时候可以定义协议，首先服务器向客户端发送一个消息，说“只要您能因数分解这个数，我将让您得到这个资源”。没有诚意的客户端将无法得到我的资源，只有那些能够证明自己有足够的兴趣、付出一些</w:t>
      </w:r>
      <w:r w:rsidRPr="00871E55">
        <w:rPr>
          <w:color w:val="4A4A4A"/>
        </w:rPr>
        <w:t>CPU</w:t>
      </w:r>
      <w:r w:rsidRPr="00871E55">
        <w:rPr>
          <w:rFonts w:hint="eastAsia"/>
          <w:color w:val="4A4A4A"/>
        </w:rPr>
        <w:t>周期来回答这个</w:t>
      </w:r>
      <w:r w:rsidR="009E6112" w:rsidRPr="00871E55">
        <w:rPr>
          <w:rFonts w:hint="eastAsia"/>
          <w:color w:val="4A4A4A"/>
        </w:rPr>
        <w:t>协商</w:t>
      </w:r>
      <w:r w:rsidRPr="00871E55">
        <w:rPr>
          <w:rFonts w:hint="eastAsia"/>
          <w:color w:val="4A4A4A"/>
        </w:rPr>
        <w:t>的才能得到这个资源。</w:t>
      </w:r>
    </w:p>
    <w:p w14:paraId="60B38D1F" w14:textId="49C6A134" w:rsidR="00613E5A" w:rsidRPr="00871E55" w:rsidRDefault="00613E5A" w:rsidP="00871E55">
      <w:pPr>
        <w:pStyle w:val="a7"/>
        <w:shd w:val="clear" w:color="auto" w:fill="FFFFFF"/>
        <w:spacing w:before="0" w:beforeAutospacing="0" w:after="0" w:afterAutospacing="0" w:line="450" w:lineRule="atLeast"/>
        <w:ind w:firstLine="420"/>
        <w:rPr>
          <w:color w:val="4A4A4A"/>
        </w:rPr>
      </w:pPr>
      <w:r w:rsidRPr="00871E55">
        <w:rPr>
          <w:rFonts w:hint="eastAsia"/>
          <w:color w:val="4A4A4A"/>
        </w:rPr>
        <w:t>不过，有一些资源无法很方便地进行交互式协商。比如电子邮件反垃圾或者支付交易，怎么才能避免邮箱不被垃圾邮件所占据</w:t>
      </w:r>
      <w:r w:rsidRPr="00871E55">
        <w:rPr>
          <w:color w:val="4A4A4A"/>
        </w:rPr>
        <w:t>?</w:t>
      </w:r>
      <w:r w:rsidRPr="00871E55">
        <w:rPr>
          <w:rFonts w:hint="eastAsia"/>
          <w:color w:val="4A4A4A"/>
        </w:rPr>
        <w:t>“我并不介意陌生人给我写信，但是，我希望他们能以稍微认真的态度，亲自通过对我有价值的邮件与我取得联系。至少，我不希望他们是垃圾邮件制造者，那些人向我和上百万的其他人发送包含同样消息的邮件，期望我们中的某些人能购买某种产品或者落入一个骗局。”而对于电子货币，内容的复制几乎是没有代价的</w:t>
      </w:r>
      <w:r w:rsidR="0088378D">
        <w:rPr>
          <w:color w:val="4A4A4A"/>
        </w:rPr>
        <w:t>，</w:t>
      </w:r>
      <w:r w:rsidRPr="00871E55">
        <w:rPr>
          <w:rFonts w:hint="eastAsia"/>
          <w:color w:val="4A4A4A"/>
        </w:rPr>
        <w:t>如何保证电子货币（内容）没有被交易（发送）多次</w:t>
      </w:r>
      <w:r w:rsidRPr="00871E55">
        <w:rPr>
          <w:color w:val="4A4A4A"/>
        </w:rPr>
        <w:t>?</w:t>
      </w:r>
      <w:r w:rsidRPr="00871E55">
        <w:rPr>
          <w:rFonts w:hint="eastAsia"/>
          <w:color w:val="4A4A4A"/>
        </w:rPr>
        <w:t>这和反垃圾邮件是同样的问题。</w:t>
      </w:r>
    </w:p>
    <w:p w14:paraId="28D94F68" w14:textId="3BCE4A12" w:rsidR="00090F56" w:rsidRPr="00871E55" w:rsidRDefault="0088378D" w:rsidP="00871E55">
      <w:pPr>
        <w:pStyle w:val="a7"/>
        <w:shd w:val="clear" w:color="auto" w:fill="FFFFFF"/>
        <w:spacing w:before="0" w:beforeAutospacing="0" w:after="0" w:afterAutospacing="0" w:line="450" w:lineRule="atLeast"/>
        <w:ind w:firstLine="420"/>
        <w:rPr>
          <w:color w:val="4A4A4A"/>
        </w:rPr>
      </w:pPr>
      <w:r w:rsidRPr="00847F20">
        <w:rPr>
          <w:rFonts w:hint="eastAsia"/>
          <w:color w:val="4A4A4A"/>
        </w:rPr>
        <w:t>哈希现金</w:t>
      </w:r>
      <w:r w:rsidR="00613E5A" w:rsidRPr="00871E55">
        <w:rPr>
          <w:rFonts w:hint="eastAsia"/>
          <w:color w:val="4A4A4A"/>
        </w:rPr>
        <w:t>的解决</w:t>
      </w:r>
      <w:r>
        <w:rPr>
          <w:color w:val="4A4A4A"/>
        </w:rPr>
        <w:t>方法</w:t>
      </w:r>
      <w:r w:rsidR="00613E5A" w:rsidRPr="00871E55">
        <w:rPr>
          <w:rFonts w:hint="eastAsia"/>
          <w:color w:val="4A4A4A"/>
        </w:rPr>
        <w:t>就是</w:t>
      </w:r>
      <w:r>
        <w:rPr>
          <w:color w:val="4A4A4A"/>
        </w:rPr>
        <w:t>：</w:t>
      </w:r>
      <w:r w:rsidR="00613E5A" w:rsidRPr="00871E55">
        <w:rPr>
          <w:rFonts w:hint="eastAsia"/>
          <w:color w:val="4A4A4A"/>
        </w:rPr>
        <w:t>在电子邮件的消息头中，增加一个</w:t>
      </w:r>
      <w:r w:rsidR="00613E5A" w:rsidRPr="00871E55">
        <w:rPr>
          <w:color w:val="4A4A4A"/>
        </w:rPr>
        <w:t>hashcash</w:t>
      </w:r>
      <w:r w:rsidR="00613E5A" w:rsidRPr="00871E55">
        <w:rPr>
          <w:rFonts w:hint="eastAsia"/>
          <w:color w:val="4A4A4A"/>
        </w:rPr>
        <w:t>戳记（</w:t>
      </w:r>
      <w:r w:rsidR="00613E5A" w:rsidRPr="00871E55">
        <w:rPr>
          <w:color w:val="4A4A4A"/>
        </w:rPr>
        <w:t>hashcash stamp</w:t>
      </w:r>
      <w:r w:rsidR="00613E5A" w:rsidRPr="00871E55">
        <w:rPr>
          <w:rFonts w:hint="eastAsia"/>
          <w:color w:val="4A4A4A"/>
        </w:rPr>
        <w:t>）散列值</w:t>
      </w:r>
      <w:r>
        <w:rPr>
          <w:color w:val="4A4A4A"/>
        </w:rPr>
        <w:t>；</w:t>
      </w:r>
      <w:r w:rsidR="00613E5A" w:rsidRPr="00871E55">
        <w:rPr>
          <w:rFonts w:hint="eastAsia"/>
          <w:color w:val="4A4A4A"/>
        </w:rPr>
        <w:t>该散列中包含收件人地址</w:t>
      </w:r>
      <w:r w:rsidR="00471FC0">
        <w:rPr>
          <w:color w:val="4A4A4A"/>
        </w:rPr>
        <w:t>、</w:t>
      </w:r>
      <w:r w:rsidR="00613E5A" w:rsidRPr="00871E55">
        <w:rPr>
          <w:rFonts w:hint="eastAsia"/>
          <w:color w:val="4A4A4A"/>
        </w:rPr>
        <w:t>发送时间</w:t>
      </w:r>
      <w:r w:rsidR="00471FC0">
        <w:rPr>
          <w:color w:val="4A4A4A"/>
        </w:rPr>
        <w:t>、</w:t>
      </w:r>
      <w:r w:rsidR="00613E5A" w:rsidRPr="00871E55">
        <w:rPr>
          <w:color w:val="4A4A4A"/>
        </w:rPr>
        <w:t>salt</w:t>
      </w:r>
      <w:r w:rsidR="00303F17">
        <w:rPr>
          <w:color w:val="4A4A4A"/>
        </w:rPr>
        <w:t>值。</w:t>
      </w:r>
      <w:r w:rsidR="00613E5A" w:rsidRPr="00871E55">
        <w:rPr>
          <w:rFonts w:hint="eastAsia"/>
          <w:color w:val="4A4A4A"/>
        </w:rPr>
        <w:t>该散列值特别之处在于它至少前</w:t>
      </w:r>
      <w:r w:rsidR="00613E5A" w:rsidRPr="00871E55">
        <w:rPr>
          <w:color w:val="4A4A4A"/>
        </w:rPr>
        <w:t>20</w:t>
      </w:r>
      <w:r w:rsidR="00613E5A" w:rsidRPr="00871E55">
        <w:rPr>
          <w:rFonts w:hint="eastAsia"/>
          <w:color w:val="4A4A4A"/>
        </w:rPr>
        <w:t>位必须是</w:t>
      </w:r>
      <w:r w:rsidR="00613E5A" w:rsidRPr="00871E55">
        <w:rPr>
          <w:color w:val="4A4A4A"/>
        </w:rPr>
        <w:t>0</w:t>
      </w:r>
      <w:r w:rsidR="00613E5A" w:rsidRPr="00871E55">
        <w:rPr>
          <w:rFonts w:hint="eastAsia"/>
          <w:color w:val="4A4A4A"/>
        </w:rPr>
        <w:t>才是一个合法的</w:t>
      </w:r>
      <w:r w:rsidR="00613E5A" w:rsidRPr="00871E55">
        <w:rPr>
          <w:color w:val="4A4A4A"/>
        </w:rPr>
        <w:t>hashcash</w:t>
      </w:r>
      <w:r w:rsidR="00613E5A" w:rsidRPr="00871E55">
        <w:rPr>
          <w:rFonts w:hint="eastAsia"/>
          <w:color w:val="4A4A4A"/>
        </w:rPr>
        <w:t>戳记。为了得到合法的散列值，发送者必须经过许多次尝试（改变</w:t>
      </w:r>
      <w:r w:rsidR="00613E5A" w:rsidRPr="00871E55">
        <w:rPr>
          <w:color w:val="4A4A4A"/>
        </w:rPr>
        <w:t>salt</w:t>
      </w:r>
      <w:r w:rsidR="00613E5A" w:rsidRPr="00871E55">
        <w:rPr>
          <w:rFonts w:hint="eastAsia"/>
          <w:color w:val="4A4A4A"/>
        </w:rPr>
        <w:t>值）才能获得。一旦生成戳记，不希望每一个给我发送邮件的垃圾邮件制造者都能重复使用它。所以</w:t>
      </w:r>
      <w:r w:rsidR="00E00D40">
        <w:rPr>
          <w:color w:val="4A4A4A"/>
        </w:rPr>
        <w:t>，</w:t>
      </w:r>
      <w:r w:rsidR="00613E5A" w:rsidRPr="00871E55">
        <w:rPr>
          <w:color w:val="4A4A4A"/>
        </w:rPr>
        <w:t>hashcash</w:t>
      </w:r>
      <w:r w:rsidR="00613E5A" w:rsidRPr="00871E55">
        <w:rPr>
          <w:rFonts w:hint="eastAsia"/>
          <w:color w:val="4A4A4A"/>
        </w:rPr>
        <w:t>戳记要带一个日期</w:t>
      </w:r>
      <w:r w:rsidR="00E00D40">
        <w:rPr>
          <w:color w:val="4A4A4A"/>
        </w:rPr>
        <w:t>，</w:t>
      </w:r>
      <w:r w:rsidR="00613E5A" w:rsidRPr="00871E55">
        <w:rPr>
          <w:rFonts w:hint="eastAsia"/>
          <w:color w:val="4A4A4A"/>
        </w:rPr>
        <w:t>这样可以指定时间更早的戳记是非法的。另外</w:t>
      </w:r>
      <w:r w:rsidR="00E00D40" w:rsidRPr="00847F20">
        <w:rPr>
          <w:rFonts w:hint="eastAsia"/>
          <w:color w:val="4A4A4A"/>
        </w:rPr>
        <w:t>哈希现金</w:t>
      </w:r>
      <w:r w:rsidR="00613E5A" w:rsidRPr="00871E55">
        <w:rPr>
          <w:rFonts w:hint="eastAsia"/>
          <w:color w:val="4A4A4A"/>
        </w:rPr>
        <w:t>的接收端要实现一个</w:t>
      </w:r>
      <w:r w:rsidR="00E00D40">
        <w:rPr>
          <w:color w:val="4A4A4A"/>
        </w:rPr>
        <w:t>重复</w:t>
      </w:r>
      <w:r w:rsidR="00E00D40">
        <w:rPr>
          <w:rFonts w:hint="eastAsia"/>
          <w:color w:val="4A4A4A"/>
        </w:rPr>
        <w:t>支付</w:t>
      </w:r>
      <w:r w:rsidR="00613E5A" w:rsidRPr="00871E55">
        <w:rPr>
          <w:rFonts w:hint="eastAsia"/>
          <w:color w:val="4A4A4A"/>
        </w:rPr>
        <w:t>数据库，用来记录戳记的历史信息。</w:t>
      </w:r>
    </w:p>
    <w:p w14:paraId="33C80ACB" w14:textId="330CD47A" w:rsidR="00090F56" w:rsidRPr="00871E55" w:rsidRDefault="00A64A57" w:rsidP="00871E55">
      <w:pPr>
        <w:pStyle w:val="a7"/>
        <w:shd w:val="clear" w:color="auto" w:fill="FFFFFF"/>
        <w:spacing w:before="0" w:beforeAutospacing="0" w:after="0" w:afterAutospacing="0" w:line="450" w:lineRule="atLeast"/>
        <w:ind w:firstLine="420"/>
        <w:rPr>
          <w:color w:val="4A4A4A"/>
        </w:rPr>
      </w:pPr>
      <w:r w:rsidRPr="00A64A57">
        <w:rPr>
          <w:rFonts w:eastAsia="Times New Roman"/>
        </w:rPr>
        <w:t>http://8btc.com/article-2008-1.html</w:t>
      </w:r>
    </w:p>
    <w:p w14:paraId="7F3BA292" w14:textId="6AFB8137" w:rsidR="00A050F5" w:rsidRDefault="00A050F5" w:rsidP="00C622C9">
      <w:pPr>
        <w:rPr>
          <w:b/>
          <w:bCs/>
          <w:sz w:val="32"/>
          <w:szCs w:val="32"/>
        </w:rPr>
      </w:pPr>
    </w:p>
    <w:p w14:paraId="61029831" w14:textId="20068553" w:rsidR="0006280B" w:rsidRPr="00902EEF" w:rsidRDefault="00DC6C8B" w:rsidP="00902EEF">
      <w:pPr>
        <w:pStyle w:val="4"/>
      </w:pPr>
      <w:r>
        <w:lastRenderedPageBreak/>
        <w:t xml:space="preserve">5 </w:t>
      </w:r>
      <w:r w:rsidR="00902EEF" w:rsidRPr="00902EEF">
        <w:t>51%</w:t>
      </w:r>
      <w:r w:rsidR="00902EEF" w:rsidRPr="00902EEF">
        <w:rPr>
          <w:rFonts w:hint="eastAsia"/>
        </w:rPr>
        <w:t>攻击</w:t>
      </w:r>
    </w:p>
    <w:p w14:paraId="1139460A" w14:textId="23C4AB6B" w:rsidR="00B5601E" w:rsidRPr="004F11EA" w:rsidRDefault="00652E81"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一提到对比特币的攻击，大部分人想到的就是</w:t>
      </w:r>
      <w:r w:rsidRPr="004F11EA">
        <w:rPr>
          <w:color w:val="4A4A4A"/>
        </w:rPr>
        <w:t>51%</w:t>
      </w:r>
      <w:r w:rsidRPr="004F11EA">
        <w:rPr>
          <w:rFonts w:hint="eastAsia"/>
          <w:color w:val="4A4A4A"/>
        </w:rPr>
        <w:t>攻击。</w:t>
      </w:r>
      <w:r w:rsidR="00F07555" w:rsidRPr="004F11EA">
        <w:rPr>
          <w:rFonts w:hint="eastAsia"/>
          <w:color w:val="4A4A4A"/>
        </w:rPr>
        <w:t>51%</w:t>
      </w:r>
      <w:r w:rsidR="00F07555" w:rsidRPr="004F11EA">
        <w:rPr>
          <w:rFonts w:hint="eastAsia"/>
          <w:color w:val="4A4A4A"/>
        </w:rPr>
        <w:t>攻</w:t>
      </w:r>
      <w:r w:rsidR="00F07555" w:rsidRPr="004F11EA">
        <w:rPr>
          <w:color w:val="4A4A4A"/>
        </w:rPr>
        <w:t>击</w:t>
      </w:r>
      <w:r w:rsidR="00F07555" w:rsidRPr="004F11EA">
        <w:rPr>
          <w:rFonts w:hint="eastAsia"/>
          <w:color w:val="4A4A4A"/>
        </w:rPr>
        <w:t>是指掌握了比特</w:t>
      </w:r>
      <w:r w:rsidR="00F07555" w:rsidRPr="004F11EA">
        <w:rPr>
          <w:color w:val="4A4A4A"/>
        </w:rPr>
        <w:t>币</w:t>
      </w:r>
      <w:r w:rsidR="00F07555" w:rsidRPr="004F11EA">
        <w:rPr>
          <w:rFonts w:hint="eastAsia"/>
          <w:color w:val="4A4A4A"/>
        </w:rPr>
        <w:t>全网的</w:t>
      </w:r>
      <w:r w:rsidR="00F07555" w:rsidRPr="004F11EA">
        <w:rPr>
          <w:rFonts w:hint="eastAsia"/>
          <w:color w:val="4A4A4A"/>
        </w:rPr>
        <w:t>51%</w:t>
      </w:r>
      <w:r w:rsidR="00F07555" w:rsidRPr="004F11EA">
        <w:rPr>
          <w:rFonts w:hint="eastAsia"/>
          <w:color w:val="4A4A4A"/>
        </w:rPr>
        <w:t>算力之后，用</w:t>
      </w:r>
      <w:r w:rsidR="00F07555" w:rsidRPr="004F11EA">
        <w:rPr>
          <w:color w:val="4A4A4A"/>
        </w:rPr>
        <w:t>这</w:t>
      </w:r>
      <w:r w:rsidR="00F07555" w:rsidRPr="004F11EA">
        <w:rPr>
          <w:rFonts w:hint="eastAsia"/>
          <w:color w:val="4A4A4A"/>
        </w:rPr>
        <w:t>些算力来重新</w:t>
      </w:r>
      <w:r w:rsidR="00F07555" w:rsidRPr="004F11EA">
        <w:rPr>
          <w:color w:val="4A4A4A"/>
        </w:rPr>
        <w:t>计</w:t>
      </w:r>
      <w:r w:rsidR="00F07555" w:rsidRPr="004F11EA">
        <w:rPr>
          <w:rFonts w:hint="eastAsia"/>
          <w:color w:val="4A4A4A"/>
        </w:rPr>
        <w:t>算已</w:t>
      </w:r>
      <w:r w:rsidR="00F07555" w:rsidRPr="004F11EA">
        <w:rPr>
          <w:color w:val="4A4A4A"/>
        </w:rPr>
        <w:t>经</w:t>
      </w:r>
      <w:r w:rsidR="00F07555" w:rsidRPr="004F11EA">
        <w:rPr>
          <w:rFonts w:hint="eastAsia"/>
          <w:color w:val="4A4A4A"/>
        </w:rPr>
        <w:t>确</w:t>
      </w:r>
      <w:r w:rsidR="00F07555" w:rsidRPr="004F11EA">
        <w:rPr>
          <w:color w:val="4A4A4A"/>
        </w:rPr>
        <w:t>认过</w:t>
      </w:r>
      <w:r w:rsidR="00F07555" w:rsidRPr="004F11EA">
        <w:rPr>
          <w:rFonts w:hint="eastAsia"/>
          <w:color w:val="4A4A4A"/>
        </w:rPr>
        <w:t>的区</w:t>
      </w:r>
      <w:r w:rsidR="00F07555" w:rsidRPr="004F11EA">
        <w:rPr>
          <w:color w:val="4A4A4A"/>
        </w:rPr>
        <w:t>块</w:t>
      </w:r>
      <w:r w:rsidR="00F07555" w:rsidRPr="004F11EA">
        <w:rPr>
          <w:rFonts w:hint="eastAsia"/>
          <w:color w:val="4A4A4A"/>
        </w:rPr>
        <w:t>，使</w:t>
      </w:r>
      <w:r w:rsidR="007E353D">
        <w:rPr>
          <w:color w:val="4A4A4A"/>
        </w:rPr>
        <w:t>区</w:t>
      </w:r>
      <w:r w:rsidR="00F07555" w:rsidRPr="004F11EA">
        <w:rPr>
          <w:color w:val="4A4A4A"/>
        </w:rPr>
        <w:t>块链产</w:t>
      </w:r>
      <w:r w:rsidR="00F07555" w:rsidRPr="004F11EA">
        <w:rPr>
          <w:rFonts w:hint="eastAsia"/>
          <w:color w:val="4A4A4A"/>
        </w:rPr>
        <w:t>生分叉并且</w:t>
      </w:r>
      <w:r w:rsidR="00F07555" w:rsidRPr="004F11EA">
        <w:rPr>
          <w:color w:val="4A4A4A"/>
        </w:rPr>
        <w:t>获</w:t>
      </w:r>
      <w:r w:rsidR="00F07555" w:rsidRPr="004F11EA">
        <w:rPr>
          <w:rFonts w:hint="eastAsia"/>
          <w:color w:val="4A4A4A"/>
        </w:rPr>
        <w:t>得利益的行</w:t>
      </w:r>
      <w:r w:rsidR="00F07555" w:rsidRPr="004F11EA">
        <w:rPr>
          <w:color w:val="4A4A4A"/>
        </w:rPr>
        <w:t>为</w:t>
      </w:r>
      <w:r w:rsidR="00F07555" w:rsidRPr="004F11EA">
        <w:rPr>
          <w:rFonts w:hint="eastAsia"/>
          <w:color w:val="4A4A4A"/>
        </w:rPr>
        <w:t>。</w:t>
      </w:r>
    </w:p>
    <w:p w14:paraId="19C41598" w14:textId="77777777" w:rsidR="006A037C" w:rsidRPr="004F11EA" w:rsidRDefault="006A037C"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他能够：</w:t>
      </w:r>
    </w:p>
    <w:p w14:paraId="127D2630" w14:textId="68BEECBA"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006A037C" w:rsidRPr="004F11EA">
        <w:rPr>
          <w:rFonts w:hint="eastAsia"/>
          <w:color w:val="4A4A4A"/>
        </w:rPr>
        <w:t>修改自己的交易记录，</w:t>
      </w:r>
      <w:r w:rsidR="00D74B20">
        <w:rPr>
          <w:color w:val="4A4A4A"/>
        </w:rPr>
        <w:t>并</w:t>
      </w:r>
      <w:r w:rsidR="006A037C" w:rsidRPr="004F11EA">
        <w:rPr>
          <w:rFonts w:hint="eastAsia"/>
          <w:color w:val="4A4A4A"/>
        </w:rPr>
        <w:t>进行双重支付</w:t>
      </w:r>
    </w:p>
    <w:p w14:paraId="662EBB3A" w14:textId="50606B2E"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6A037C" w:rsidRPr="004F11EA">
        <w:rPr>
          <w:rFonts w:hint="eastAsia"/>
          <w:color w:val="4A4A4A"/>
        </w:rPr>
        <w:t>阻止区块确认部分或者全部交易</w:t>
      </w:r>
    </w:p>
    <w:p w14:paraId="29D19E53" w14:textId="7E1B4891"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006A037C" w:rsidRPr="004F11EA">
        <w:rPr>
          <w:rFonts w:hint="eastAsia"/>
          <w:color w:val="4A4A4A"/>
        </w:rPr>
        <w:t>阻止部分或全部矿工开采到任何有效的区块</w:t>
      </w:r>
    </w:p>
    <w:p w14:paraId="69B3B276" w14:textId="77777777" w:rsidR="006A037C" w:rsidRPr="004F11EA" w:rsidRDefault="006A037C"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但是他无法做到：</w:t>
      </w:r>
    </w:p>
    <w:p w14:paraId="2DD250AE" w14:textId="7B32C38E"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006A037C" w:rsidRPr="004F11EA">
        <w:rPr>
          <w:rFonts w:hint="eastAsia"/>
          <w:color w:val="4A4A4A"/>
        </w:rPr>
        <w:t>修改其他人的交易记录</w:t>
      </w:r>
    </w:p>
    <w:p w14:paraId="786DE7B1" w14:textId="3DE7098C"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6A037C" w:rsidRPr="004F11EA">
        <w:rPr>
          <w:rFonts w:hint="eastAsia"/>
          <w:color w:val="4A4A4A"/>
        </w:rPr>
        <w:t>阻止交易被发出去（交易会被发出，只是显示</w:t>
      </w:r>
      <w:r w:rsidR="006A037C" w:rsidRPr="004F11EA">
        <w:rPr>
          <w:color w:val="4A4A4A"/>
        </w:rPr>
        <w:t>0</w:t>
      </w:r>
      <w:r w:rsidR="006A037C" w:rsidRPr="004F11EA">
        <w:rPr>
          <w:rFonts w:hint="eastAsia"/>
          <w:color w:val="4A4A4A"/>
        </w:rPr>
        <w:t>个确认而已）</w:t>
      </w:r>
    </w:p>
    <w:p w14:paraId="2B5E7241" w14:textId="5BFAFBF8"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006A037C" w:rsidRPr="004F11EA">
        <w:rPr>
          <w:rFonts w:hint="eastAsia"/>
          <w:color w:val="4A4A4A"/>
        </w:rPr>
        <w:t>改变每个区块产生的比特币数量</w:t>
      </w:r>
    </w:p>
    <w:p w14:paraId="6151F251" w14:textId="33C98E5D"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4</w:t>
      </w:r>
      <w:r>
        <w:rPr>
          <w:color w:val="4A4A4A"/>
        </w:rPr>
        <w:t>）</w:t>
      </w:r>
      <w:r w:rsidR="006A037C" w:rsidRPr="004F11EA">
        <w:rPr>
          <w:rFonts w:hint="eastAsia"/>
          <w:color w:val="4A4A4A"/>
        </w:rPr>
        <w:t>凭空产生比特币</w:t>
      </w:r>
    </w:p>
    <w:p w14:paraId="2D790579" w14:textId="6B3111CB" w:rsidR="00652E81"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5</w:t>
      </w:r>
      <w:r>
        <w:rPr>
          <w:color w:val="4A4A4A"/>
        </w:rPr>
        <w:t>）</w:t>
      </w:r>
      <w:r w:rsidR="006A037C" w:rsidRPr="004F11EA">
        <w:rPr>
          <w:rFonts w:hint="eastAsia"/>
          <w:color w:val="4A4A4A"/>
        </w:rPr>
        <w:t>把不属于他的比特币发送给自己或其他人</w:t>
      </w:r>
    </w:p>
    <w:p w14:paraId="08BDD338" w14:textId="3FF8EA7A" w:rsidR="00727F7E" w:rsidRPr="004F11EA" w:rsidRDefault="00D74B20" w:rsidP="004F11EA">
      <w:pPr>
        <w:pStyle w:val="a7"/>
        <w:shd w:val="clear" w:color="auto" w:fill="FFFFFF"/>
        <w:spacing w:before="0" w:beforeAutospacing="0" w:after="0" w:afterAutospacing="0" w:line="450" w:lineRule="atLeast"/>
        <w:ind w:firstLine="420"/>
        <w:rPr>
          <w:color w:val="4A4A4A"/>
        </w:rPr>
      </w:pPr>
      <w:r>
        <w:rPr>
          <w:color w:val="4A4A4A"/>
        </w:rPr>
        <w:t>假如掌握了</w:t>
      </w:r>
      <w:r w:rsidR="00727F7E" w:rsidRPr="004F11EA">
        <w:rPr>
          <w:color w:val="4A4A4A"/>
        </w:rPr>
        <w:t>整个网络</w:t>
      </w:r>
      <w:r w:rsidR="00727F7E" w:rsidRPr="004F11EA">
        <w:rPr>
          <w:color w:val="4A4A4A"/>
        </w:rPr>
        <w:t>51%</w:t>
      </w:r>
      <w:r w:rsidR="00727F7E" w:rsidRPr="004F11EA">
        <w:rPr>
          <w:color w:val="4A4A4A"/>
        </w:rPr>
        <w:t>的</w:t>
      </w:r>
      <w:r>
        <w:rPr>
          <w:color w:val="4A4A4A"/>
        </w:rPr>
        <w:t>算力</w:t>
      </w:r>
      <w:r w:rsidR="00727F7E" w:rsidRPr="004F11EA">
        <w:rPr>
          <w:color w:val="4A4A4A"/>
        </w:rPr>
        <w:t>，</w:t>
      </w:r>
      <w:r>
        <w:rPr>
          <w:color w:val="4A4A4A"/>
        </w:rPr>
        <w:t>则</w:t>
      </w:r>
      <w:r w:rsidR="00727F7E" w:rsidRPr="004F11EA">
        <w:rPr>
          <w:color w:val="4A4A4A"/>
        </w:rPr>
        <w:t>可以计算出一个这样的区块链，包含</w:t>
      </w:r>
      <w:r>
        <w:rPr>
          <w:color w:val="4A4A4A"/>
        </w:rPr>
        <w:t>我</w:t>
      </w:r>
      <w:r w:rsidR="00727F7E" w:rsidRPr="004F11EA">
        <w:rPr>
          <w:color w:val="4A4A4A"/>
        </w:rPr>
        <w:t>发送所有的比特币到我的私人账户上这个交易信息。这个区块链的长度为</w:t>
      </w:r>
      <w:r w:rsidR="00727F7E" w:rsidRPr="004F11EA">
        <w:rPr>
          <w:color w:val="4A4A4A"/>
        </w:rPr>
        <w:t>10</w:t>
      </w:r>
      <w:r w:rsidR="00727F7E" w:rsidRPr="004F11EA">
        <w:rPr>
          <w:color w:val="4A4A4A"/>
        </w:rPr>
        <w:t>，但是我不向网络广播</w:t>
      </w:r>
      <w:r>
        <w:rPr>
          <w:color w:val="4A4A4A"/>
        </w:rPr>
        <w:t>；</w:t>
      </w:r>
      <w:r w:rsidR="00727F7E" w:rsidRPr="004F11EA">
        <w:rPr>
          <w:color w:val="4A4A4A"/>
        </w:rPr>
        <w:t>同时，我把所有的比特币在交易市场换成美元并提取出来</w:t>
      </w:r>
      <w:r>
        <w:rPr>
          <w:color w:val="4A4A4A"/>
        </w:rPr>
        <w:t>，</w:t>
      </w:r>
      <w:r>
        <w:rPr>
          <w:rFonts w:hint="eastAsia"/>
          <w:color w:val="4A4A4A"/>
        </w:rPr>
        <w:t>而且</w:t>
      </w:r>
      <w:r w:rsidR="00727F7E" w:rsidRPr="004F11EA">
        <w:rPr>
          <w:color w:val="4A4A4A"/>
        </w:rPr>
        <w:t>这笔交易记录在正常的那个区块链中。当我的美元提取正在进行中的时候，那个正常的区块链的长度是</w:t>
      </w:r>
      <w:r w:rsidR="00727F7E" w:rsidRPr="004F11EA">
        <w:rPr>
          <w:color w:val="4A4A4A"/>
        </w:rPr>
        <w:t>9</w:t>
      </w:r>
      <w:r w:rsidR="00727F7E" w:rsidRPr="004F11EA">
        <w:rPr>
          <w:color w:val="4A4A4A"/>
        </w:rPr>
        <w:t>，而我的区块链长度是</w:t>
      </w:r>
      <w:r w:rsidR="00727F7E" w:rsidRPr="004F11EA">
        <w:rPr>
          <w:color w:val="4A4A4A"/>
        </w:rPr>
        <w:t>10</w:t>
      </w:r>
      <w:r w:rsidR="00727F7E" w:rsidRPr="004F11EA">
        <w:rPr>
          <w:color w:val="4A4A4A"/>
        </w:rPr>
        <w:t>。现在我向网络广播出去，然后观察，网络会确认我的区块链是正确的。但是美元已经被我提取了，损失的是交易市场。</w:t>
      </w:r>
    </w:p>
    <w:p w14:paraId="755CB3F4" w14:textId="2A860039" w:rsidR="00727F7E" w:rsidRPr="004F11EA" w:rsidRDefault="00727F7E" w:rsidP="004F11EA">
      <w:pPr>
        <w:pStyle w:val="a7"/>
        <w:shd w:val="clear" w:color="auto" w:fill="FFFFFF"/>
        <w:spacing w:before="0" w:beforeAutospacing="0" w:after="0" w:afterAutospacing="0" w:line="450" w:lineRule="atLeast"/>
        <w:ind w:firstLine="420"/>
        <w:rPr>
          <w:color w:val="4A4A4A"/>
        </w:rPr>
      </w:pPr>
      <w:r w:rsidRPr="004F11EA">
        <w:rPr>
          <w:color w:val="4A4A4A"/>
        </w:rPr>
        <w:t>比特币发动</w:t>
      </w:r>
      <w:r w:rsidRPr="004F11EA">
        <w:rPr>
          <w:color w:val="4A4A4A"/>
        </w:rPr>
        <w:t>51%</w:t>
      </w:r>
      <w:r w:rsidRPr="004F11EA">
        <w:rPr>
          <w:color w:val="4A4A4A"/>
        </w:rPr>
        <w:t>攻击具体</w:t>
      </w:r>
      <w:r w:rsidR="00D74B20">
        <w:rPr>
          <w:color w:val="4A4A4A"/>
        </w:rPr>
        <w:t>方法</w:t>
      </w:r>
      <w:r w:rsidRPr="004F11EA">
        <w:rPr>
          <w:color w:val="4A4A4A"/>
        </w:rPr>
        <w:t>如下：</w:t>
      </w:r>
    </w:p>
    <w:p w14:paraId="007082B8" w14:textId="77777777" w:rsidR="00727F7E" w:rsidRPr="004F11EA" w:rsidRDefault="00727F7E" w:rsidP="004F11EA">
      <w:pPr>
        <w:pStyle w:val="a7"/>
        <w:shd w:val="clear" w:color="auto" w:fill="FFFFFF"/>
        <w:spacing w:before="0" w:beforeAutospacing="0" w:after="0" w:afterAutospacing="0" w:line="450" w:lineRule="atLeast"/>
        <w:ind w:firstLine="420"/>
        <w:rPr>
          <w:color w:val="4A4A4A"/>
        </w:rPr>
      </w:pPr>
      <w:r w:rsidRPr="004F11EA">
        <w:rPr>
          <w:color w:val="4A4A4A"/>
        </w:rPr>
        <w:t>准备工作：</w:t>
      </w:r>
    </w:p>
    <w:p w14:paraId="77536FAF" w14:textId="6C7A089F" w:rsidR="00727F7E" w:rsidRPr="004F11EA" w:rsidRDefault="00D74B20"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00727F7E" w:rsidRPr="004F11EA">
        <w:rPr>
          <w:color w:val="4A4A4A"/>
        </w:rPr>
        <w:t>既然是</w:t>
      </w:r>
      <w:r w:rsidR="00727F7E" w:rsidRPr="004F11EA">
        <w:rPr>
          <w:color w:val="4A4A4A"/>
        </w:rPr>
        <w:t>51%</w:t>
      </w:r>
      <w:r w:rsidR="00727F7E" w:rsidRPr="004F11EA">
        <w:rPr>
          <w:color w:val="4A4A4A"/>
        </w:rPr>
        <w:t>攻击，就必须首先掌握足够的算力，无论是控制矿池，还是利用其它计算资源，总之必须使你的算力领先与现在网络总算力，领先的幅度越大，成功的可能性越高</w:t>
      </w:r>
      <w:r>
        <w:rPr>
          <w:color w:val="4A4A4A"/>
        </w:rPr>
        <w:t>；</w:t>
      </w:r>
    </w:p>
    <w:p w14:paraId="56F0782C" w14:textId="2686738E" w:rsidR="00727F7E" w:rsidRPr="004F11EA" w:rsidRDefault="00D74B20"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727F7E" w:rsidRPr="004F11EA">
        <w:rPr>
          <w:color w:val="4A4A4A"/>
        </w:rPr>
        <w:t>拿到足够的</w:t>
      </w:r>
      <w:r w:rsidR="00727F7E" w:rsidRPr="004F11EA">
        <w:rPr>
          <w:color w:val="4A4A4A"/>
        </w:rPr>
        <w:t>BTC</w:t>
      </w:r>
      <w:r w:rsidR="00727F7E" w:rsidRPr="004F11EA">
        <w:rPr>
          <w:color w:val="4A4A4A"/>
        </w:rPr>
        <w:t>作为筹码，无论是自己挖到的，还是从任何渠道买的，都可以</w:t>
      </w:r>
      <w:r>
        <w:rPr>
          <w:color w:val="4A4A4A"/>
        </w:rPr>
        <w:t>；</w:t>
      </w:r>
    </w:p>
    <w:p w14:paraId="623F0F11" w14:textId="77777777" w:rsidR="00727F7E" w:rsidRPr="004F11EA" w:rsidRDefault="00727F7E" w:rsidP="004F11EA">
      <w:pPr>
        <w:pStyle w:val="a7"/>
        <w:shd w:val="clear" w:color="auto" w:fill="FFFFFF"/>
        <w:spacing w:before="0" w:beforeAutospacing="0" w:after="0" w:afterAutospacing="0" w:line="450" w:lineRule="atLeast"/>
        <w:ind w:firstLine="420"/>
        <w:rPr>
          <w:color w:val="4A4A4A"/>
        </w:rPr>
      </w:pPr>
      <w:r w:rsidRPr="004F11EA">
        <w:rPr>
          <w:color w:val="4A4A4A"/>
        </w:rPr>
        <w:t>攻击步骤：</w:t>
      </w:r>
    </w:p>
    <w:p w14:paraId="2831EC46" w14:textId="0F0BCC7B" w:rsidR="00727F7E" w:rsidRPr="004F11EA" w:rsidRDefault="00D74B20" w:rsidP="004F11EA">
      <w:pPr>
        <w:pStyle w:val="a7"/>
        <w:shd w:val="clear" w:color="auto" w:fill="FFFFFF"/>
        <w:spacing w:before="0" w:beforeAutospacing="0" w:after="0" w:afterAutospacing="0" w:line="450" w:lineRule="atLeast"/>
        <w:ind w:firstLine="420"/>
        <w:rPr>
          <w:color w:val="4A4A4A"/>
        </w:rPr>
      </w:pPr>
      <w:r>
        <w:rPr>
          <w:color w:val="4A4A4A"/>
        </w:rPr>
        <w:lastRenderedPageBreak/>
        <w:t>（</w:t>
      </w:r>
      <w:r>
        <w:rPr>
          <w:color w:val="4A4A4A"/>
        </w:rPr>
        <w:t>1</w:t>
      </w:r>
      <w:r>
        <w:rPr>
          <w:color w:val="4A4A4A"/>
        </w:rPr>
        <w:t>）</w:t>
      </w:r>
      <w:r w:rsidR="00727F7E" w:rsidRPr="004F11EA">
        <w:rPr>
          <w:color w:val="4A4A4A"/>
        </w:rPr>
        <w:t>将手中的</w:t>
      </w:r>
      <w:r w:rsidR="00727F7E" w:rsidRPr="004F11EA">
        <w:rPr>
          <w:color w:val="4A4A4A"/>
        </w:rPr>
        <w:t>BTC</w:t>
      </w:r>
      <w:r w:rsidR="00727F7E" w:rsidRPr="004F11EA">
        <w:rPr>
          <w:color w:val="4A4A4A"/>
        </w:rPr>
        <w:t>充值各大交易所，然后卖掉，提现</w:t>
      </w:r>
      <w:r w:rsidR="00727F7E" w:rsidRPr="004F11EA">
        <w:rPr>
          <w:color w:val="4A4A4A"/>
        </w:rPr>
        <w:t>;</w:t>
      </w:r>
      <w:r w:rsidR="00727F7E" w:rsidRPr="004F11EA">
        <w:rPr>
          <w:color w:val="4A4A4A"/>
        </w:rPr>
        <w:t>或者也可以直接卖给某人或某一群人</w:t>
      </w:r>
      <w:r w:rsidR="00727F7E" w:rsidRPr="004F11EA">
        <w:rPr>
          <w:color w:val="4A4A4A"/>
        </w:rPr>
        <w:t>;</w:t>
      </w:r>
    </w:p>
    <w:p w14:paraId="1E41FEE4" w14:textId="4EA41219" w:rsidR="00727F7E" w:rsidRPr="004F11EA" w:rsidRDefault="00D74B20"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727F7E" w:rsidRPr="004F11EA">
        <w:rPr>
          <w:color w:val="4A4A4A"/>
        </w:rPr>
        <w:t>运用手中的算力，从自己对外付款交易之前的区块开始，忽略自己所有对外的付款交易，重新构造后面的区块，利用算力优势与全网赛跑，当最终创建的区块长度超过原主分支区块，成为新的主分支，至此攻击完成</w:t>
      </w:r>
      <w:r w:rsidR="00617952">
        <w:rPr>
          <w:color w:val="4A4A4A"/>
        </w:rPr>
        <w:t>。</w:t>
      </w:r>
    </w:p>
    <w:p w14:paraId="6E9A1CC9" w14:textId="080DCBC1" w:rsidR="00727F7E" w:rsidRPr="004F11EA" w:rsidRDefault="00727F7E" w:rsidP="004F11EA">
      <w:pPr>
        <w:pStyle w:val="a7"/>
        <w:shd w:val="clear" w:color="auto" w:fill="FFFFFF"/>
        <w:spacing w:before="0" w:beforeAutospacing="0" w:after="0" w:afterAutospacing="0" w:line="450" w:lineRule="atLeast"/>
        <w:ind w:firstLine="420"/>
        <w:rPr>
          <w:color w:val="4A4A4A"/>
        </w:rPr>
      </w:pPr>
      <w:r w:rsidRPr="004F11EA">
        <w:rPr>
          <w:color w:val="4A4A4A"/>
        </w:rPr>
        <w:t>攻击结果：</w:t>
      </w:r>
      <w:r w:rsidRPr="004F11EA">
        <w:rPr>
          <w:color w:val="4A4A4A"/>
        </w:rPr>
        <w:t> </w:t>
      </w:r>
      <w:r w:rsidRPr="004F11EA">
        <w:rPr>
          <w:color w:val="4A4A4A"/>
        </w:rPr>
        <w:t>由于撤销了所有对外付款交易，等于收回来所</w:t>
      </w:r>
      <w:r w:rsidR="00617952">
        <w:rPr>
          <w:color w:val="4A4A4A"/>
        </w:rPr>
        <w:t>有</w:t>
      </w:r>
      <w:r w:rsidRPr="004F11EA">
        <w:rPr>
          <w:color w:val="4A4A4A"/>
        </w:rPr>
        <w:t>已卖掉的比特币。</w:t>
      </w:r>
    </w:p>
    <w:p w14:paraId="5EE94385" w14:textId="6708F2B5" w:rsidR="00C622C9" w:rsidRPr="00727F7E" w:rsidRDefault="00727F7E" w:rsidP="004F11EA">
      <w:pPr>
        <w:pStyle w:val="a7"/>
        <w:shd w:val="clear" w:color="auto" w:fill="FFFFFF"/>
        <w:spacing w:before="0" w:beforeAutospacing="0" w:after="0" w:afterAutospacing="0" w:line="450" w:lineRule="atLeast"/>
        <w:ind w:firstLine="420"/>
      </w:pPr>
      <w:r w:rsidRPr="004F11EA">
        <w:rPr>
          <w:color w:val="4A4A4A"/>
        </w:rPr>
        <w:t>过去几年比特币网络的算力悄无声息的增长到了无比之大，这大大增加了比特币成功的可能性。在依赖密码学的数字货币领域，先发优秀是非常明显的。所以</w:t>
      </w:r>
      <w:r w:rsidRPr="004F11EA">
        <w:rPr>
          <w:color w:val="4A4A4A"/>
        </w:rPr>
        <w:t>51%</w:t>
      </w:r>
      <w:r w:rsidRPr="004F11EA">
        <w:rPr>
          <w:color w:val="4A4A4A"/>
        </w:rPr>
        <w:t>攻击对于比特币来说并不是一个什么大问题（早在</w:t>
      </w:r>
      <w:r w:rsidRPr="004F11EA">
        <w:rPr>
          <w:color w:val="4A4A4A"/>
        </w:rPr>
        <w:t>2013</w:t>
      </w:r>
      <w:r w:rsidRPr="004F11EA">
        <w:rPr>
          <w:color w:val="4A4A4A"/>
        </w:rPr>
        <w:t>年</w:t>
      </w:r>
      <w:r w:rsidRPr="004F11EA">
        <w:rPr>
          <w:color w:val="4A4A4A"/>
        </w:rPr>
        <w:t>7</w:t>
      </w:r>
      <w:r w:rsidRPr="004F11EA">
        <w:rPr>
          <w:color w:val="4A4A4A"/>
        </w:rPr>
        <w:t>月，比特币全网算力已经达到世界前</w:t>
      </w:r>
      <w:r w:rsidRPr="004F11EA">
        <w:rPr>
          <w:color w:val="4A4A4A"/>
        </w:rPr>
        <w:t>500</w:t>
      </w:r>
      <w:r w:rsidRPr="004F11EA">
        <w:rPr>
          <w:color w:val="4A4A4A"/>
        </w:rPr>
        <w:t>强超级计算机算力之和的</w:t>
      </w:r>
      <w:r w:rsidRPr="004F11EA">
        <w:rPr>
          <w:color w:val="4A4A4A"/>
        </w:rPr>
        <w:t>20</w:t>
      </w:r>
      <w:r w:rsidRPr="004F11EA">
        <w:rPr>
          <w:color w:val="4A4A4A"/>
        </w:rPr>
        <w:t>倍），即使有政府集全国之力秘密造出一台超级计算机，用来击溃比特币来挽救自己的货币发行体系，它会发现使用该能力进行挖矿便可垄断比特币的发行权，其收益远大于击溃比特币，动机也就不复存在了。</w:t>
      </w:r>
    </w:p>
    <w:p w14:paraId="647A3494" w14:textId="5D53F5A6" w:rsidR="00C622C9" w:rsidRDefault="000C1730" w:rsidP="003241F5">
      <w:pPr>
        <w:pStyle w:val="4"/>
      </w:pPr>
      <w:r>
        <w:t>6</w:t>
      </w:r>
      <w:r w:rsidR="001B3977" w:rsidRPr="003241F5">
        <w:t>冷</w:t>
      </w:r>
      <w:r w:rsidR="00B07FB2">
        <w:rPr>
          <w:rFonts w:hint="eastAsia"/>
        </w:rPr>
        <w:t>钱包</w:t>
      </w:r>
    </w:p>
    <w:p w14:paraId="7DF313AC" w14:textId="33F5CC46" w:rsidR="00986BBD" w:rsidRPr="00AA5408" w:rsidRDefault="00A23D8F" w:rsidP="00AA5408">
      <w:pPr>
        <w:pStyle w:val="a7"/>
        <w:shd w:val="clear" w:color="auto" w:fill="FFFFFF"/>
        <w:spacing w:before="0" w:beforeAutospacing="0" w:after="0" w:afterAutospacing="0" w:line="450" w:lineRule="atLeast"/>
        <w:ind w:firstLine="420"/>
        <w:rPr>
          <w:color w:val="4A4A4A"/>
          <w:rPrChange w:id="52" w:author="Microsoft Office 用户" w:date="2016-03-13T19:14:00Z">
            <w:rPr>
              <w:rFonts w:ascii="微软雅黑" w:eastAsia="微软雅黑" w:hAnsi="微软雅黑"/>
              <w:sz w:val="22"/>
            </w:rPr>
          </w:rPrChange>
        </w:rPr>
        <w:pPrChange w:id="53" w:author="Microsoft Office 用户" w:date="2016-03-13T19:14:00Z">
          <w:pPr>
            <w:ind w:firstLine="420"/>
          </w:pPr>
        </w:pPrChange>
      </w:pPr>
      <w:r w:rsidRPr="00AA5408">
        <w:rPr>
          <w:color w:val="4A4A4A"/>
          <w:rPrChange w:id="54" w:author="Microsoft Office 用户" w:date="2016-03-13T19:14:00Z">
            <w:rPr>
              <w:rFonts w:ascii="微软雅黑" w:eastAsia="微软雅黑" w:hAnsi="微软雅黑"/>
              <w:sz w:val="22"/>
              <w:lang w:val="zh-CN"/>
            </w:rPr>
          </w:rPrChange>
        </w:rPr>
        <w:t>一直</w:t>
      </w:r>
      <w:r w:rsidR="00986BBD" w:rsidRPr="00AA5408">
        <w:rPr>
          <w:rFonts w:hint="eastAsia"/>
          <w:color w:val="4A4A4A"/>
          <w:rPrChange w:id="55" w:author="Microsoft Office 用户" w:date="2016-03-13T19:14:00Z">
            <w:rPr>
              <w:rFonts w:ascii="微软雅黑" w:eastAsia="微软雅黑" w:hAnsi="微软雅黑" w:hint="eastAsia"/>
              <w:sz w:val="22"/>
              <w:lang w:val="zh-CN"/>
            </w:rPr>
          </w:rPrChange>
        </w:rPr>
        <w:t>以来，比特币行业的安全深受诟病，尤其</w:t>
      </w:r>
      <w:r w:rsidR="00986BBD" w:rsidRPr="00AA5408">
        <w:rPr>
          <w:rFonts w:hint="eastAsia"/>
          <w:color w:val="4A4A4A"/>
          <w:rPrChange w:id="56" w:author="Microsoft Office 用户" w:date="2016-03-13T19:14:00Z">
            <w:rPr>
              <w:rFonts w:ascii="微软雅黑" w:eastAsia="微软雅黑" w:hAnsi="微软雅黑" w:hint="eastAsia"/>
              <w:sz w:val="22"/>
              <w:lang w:val="zh-CN"/>
            </w:rPr>
          </w:rPrChange>
        </w:rPr>
        <w:t>2014</w:t>
      </w:r>
      <w:r w:rsidR="00986BBD" w:rsidRPr="00AA5408">
        <w:rPr>
          <w:rFonts w:hint="eastAsia"/>
          <w:color w:val="4A4A4A"/>
          <w:rPrChange w:id="57" w:author="Microsoft Office 用户" w:date="2016-03-13T19:14:00Z">
            <w:rPr>
              <w:rFonts w:ascii="微软雅黑" w:eastAsia="微软雅黑" w:hAnsi="微软雅黑" w:hint="eastAsia"/>
              <w:sz w:val="22"/>
              <w:lang w:val="zh-CN"/>
            </w:rPr>
          </w:rPrChange>
        </w:rPr>
        <w:t>年</w:t>
      </w:r>
      <w:r w:rsidR="00986BBD" w:rsidRPr="00AA5408">
        <w:rPr>
          <w:rFonts w:hint="eastAsia"/>
          <w:color w:val="4A4A4A"/>
          <w:rPrChange w:id="58" w:author="Microsoft Office 用户" w:date="2016-03-13T19:14:00Z">
            <w:rPr>
              <w:rFonts w:ascii="微软雅黑" w:eastAsia="微软雅黑" w:hAnsi="微软雅黑" w:hint="eastAsia"/>
              <w:sz w:val="22"/>
              <w:lang w:val="zh-CN"/>
            </w:rPr>
          </w:rPrChange>
        </w:rPr>
        <w:t>3</w:t>
      </w:r>
      <w:r w:rsidR="00986BBD" w:rsidRPr="00AA5408">
        <w:rPr>
          <w:rFonts w:hint="eastAsia"/>
          <w:color w:val="4A4A4A"/>
          <w:rPrChange w:id="59" w:author="Microsoft Office 用户" w:date="2016-03-13T19:14:00Z">
            <w:rPr>
              <w:rFonts w:ascii="微软雅黑" w:eastAsia="微软雅黑" w:hAnsi="微软雅黑" w:hint="eastAsia"/>
              <w:sz w:val="22"/>
              <w:lang w:val="zh-CN"/>
            </w:rPr>
          </w:rPrChange>
        </w:rPr>
        <w:t>月曾是世界最大比特币交易平台的</w:t>
      </w:r>
      <w:r w:rsidR="00986BBD" w:rsidRPr="00AA5408">
        <w:rPr>
          <w:rFonts w:hint="eastAsia"/>
          <w:color w:val="4A4A4A"/>
          <w:rPrChange w:id="60" w:author="Microsoft Office 用户" w:date="2016-03-13T19:14:00Z">
            <w:rPr>
              <w:rFonts w:ascii="微软雅黑" w:eastAsia="微软雅黑" w:hAnsi="微软雅黑" w:hint="eastAsia"/>
              <w:sz w:val="22"/>
              <w:lang w:val="zh-CN"/>
            </w:rPr>
          </w:rPrChange>
        </w:rPr>
        <w:t>Mt.Gox</w:t>
      </w:r>
      <w:r w:rsidR="00986BBD" w:rsidRPr="00AA5408">
        <w:rPr>
          <w:color w:val="4A4A4A"/>
          <w:rPrChange w:id="61" w:author="Microsoft Office 用户" w:date="2016-03-13T19:14:00Z">
            <w:rPr>
              <w:rFonts w:ascii="SimSun" w:eastAsia="SimSun" w:hAnsi="SimSun" w:cs="SimSun"/>
              <w:sz w:val="22"/>
              <w:lang w:val="zh-CN"/>
            </w:rPr>
          </w:rPrChange>
        </w:rPr>
        <w:t>遗</w:t>
      </w:r>
      <w:r w:rsidR="00986BBD" w:rsidRPr="00AA5408">
        <w:rPr>
          <w:rFonts w:hint="eastAsia"/>
          <w:color w:val="4A4A4A"/>
          <w:rPrChange w:id="62" w:author="Microsoft Office 用户" w:date="2016-03-13T19:14:00Z">
            <w:rPr>
              <w:rFonts w:ascii="微软雅黑" w:eastAsia="微软雅黑" w:hAnsi="微软雅黑" w:hint="eastAsia"/>
              <w:sz w:val="22"/>
              <w:lang w:val="zh-CN"/>
            </w:rPr>
          </w:rPrChange>
        </w:rPr>
        <w:t>失</w:t>
      </w:r>
      <w:r w:rsidR="00986BBD" w:rsidRPr="00AA5408">
        <w:rPr>
          <w:color w:val="4A4A4A"/>
          <w:rPrChange w:id="63" w:author="Microsoft Office 用户" w:date="2016-03-13T19:14:00Z">
            <w:rPr>
              <w:rFonts w:ascii="SimSun" w:eastAsia="SimSun" w:hAnsi="SimSun" w:cs="SimSun"/>
              <w:sz w:val="22"/>
              <w:lang w:val="zh-CN"/>
            </w:rPr>
          </w:rPrChange>
        </w:rPr>
        <w:t>总计</w:t>
      </w:r>
      <w:r w:rsidR="00986BBD" w:rsidRPr="00AA5408">
        <w:rPr>
          <w:rFonts w:hint="eastAsia"/>
          <w:color w:val="4A4A4A"/>
          <w:rPrChange w:id="64" w:author="Microsoft Office 用户" w:date="2016-03-13T19:14:00Z">
            <w:rPr>
              <w:rFonts w:ascii="微软雅黑" w:eastAsia="微软雅黑" w:hAnsi="微软雅黑" w:hint="eastAsia"/>
              <w:sz w:val="22"/>
              <w:lang w:val="zh-CN"/>
            </w:rPr>
          </w:rPrChange>
        </w:rPr>
        <w:t>65</w:t>
      </w:r>
      <w:r w:rsidR="00986BBD" w:rsidRPr="00AA5408">
        <w:rPr>
          <w:rFonts w:hint="eastAsia"/>
          <w:color w:val="4A4A4A"/>
          <w:rPrChange w:id="65" w:author="Microsoft Office 用户" w:date="2016-03-13T19:14:00Z">
            <w:rPr>
              <w:rFonts w:ascii="微软雅黑" w:eastAsia="微软雅黑" w:hAnsi="微软雅黑" w:hint="eastAsia"/>
              <w:sz w:val="22"/>
              <w:lang w:val="zh-CN"/>
            </w:rPr>
          </w:rPrChange>
        </w:rPr>
        <w:t>万枚比特</w:t>
      </w:r>
      <w:r w:rsidR="00986BBD" w:rsidRPr="00AA5408">
        <w:rPr>
          <w:color w:val="4A4A4A"/>
          <w:rPrChange w:id="66" w:author="Microsoft Office 用户" w:date="2016-03-13T19:14:00Z">
            <w:rPr>
              <w:rFonts w:ascii="SimSun" w:eastAsia="SimSun" w:hAnsi="SimSun" w:cs="SimSun"/>
              <w:sz w:val="22"/>
              <w:lang w:val="zh-CN"/>
            </w:rPr>
          </w:rPrChange>
        </w:rPr>
        <w:t>币</w:t>
      </w:r>
      <w:del w:id="67" w:author="Microsoft Office 用户" w:date="2016-03-13T19:14:00Z">
        <w:r w:rsidR="00986BBD" w:rsidRPr="00AA5408" w:rsidDel="0017329A">
          <w:rPr>
            <w:rFonts w:hint="eastAsia"/>
            <w:color w:val="4A4A4A"/>
            <w:rPrChange w:id="68" w:author="Microsoft Office 用户" w:date="2016-03-13T19:14:00Z">
              <w:rPr>
                <w:rFonts w:ascii="微软雅黑" w:eastAsia="微软雅黑" w:hAnsi="微软雅黑" w:hint="eastAsia"/>
                <w:sz w:val="22"/>
                <w:lang w:val="zh-CN"/>
              </w:rPr>
            </w:rPrChange>
          </w:rPr>
          <w:delText>,</w:delText>
        </w:r>
      </w:del>
      <w:ins w:id="69" w:author="Microsoft Office 用户" w:date="2016-03-13T19:14:00Z">
        <w:r w:rsidR="0017329A">
          <w:rPr>
            <w:color w:val="4A4A4A"/>
          </w:rPr>
          <w:t>，</w:t>
        </w:r>
      </w:ins>
      <w:r w:rsidR="00986BBD" w:rsidRPr="00AA5408">
        <w:rPr>
          <w:rFonts w:hint="eastAsia"/>
          <w:color w:val="4A4A4A"/>
          <w:rPrChange w:id="70" w:author="Microsoft Office 用户" w:date="2016-03-13T19:14:00Z">
            <w:rPr>
              <w:rFonts w:ascii="微软雅黑" w:eastAsia="微软雅黑" w:hAnsi="微软雅黑" w:hint="eastAsia"/>
              <w:sz w:val="22"/>
              <w:lang w:val="zh-CN"/>
            </w:rPr>
          </w:rPrChange>
        </w:rPr>
        <w:t>2015</w:t>
      </w:r>
      <w:r w:rsidR="00986BBD" w:rsidRPr="00AA5408">
        <w:rPr>
          <w:rFonts w:hint="eastAsia"/>
          <w:color w:val="4A4A4A"/>
          <w:rPrChange w:id="71" w:author="Microsoft Office 用户" w:date="2016-03-13T19:14:00Z">
            <w:rPr>
              <w:rFonts w:ascii="微软雅黑" w:eastAsia="微软雅黑" w:hAnsi="微软雅黑" w:hint="eastAsia"/>
              <w:sz w:val="22"/>
              <w:lang w:val="zh-CN"/>
            </w:rPr>
          </w:rPrChange>
        </w:rPr>
        <w:t>年</w:t>
      </w:r>
      <w:r w:rsidR="00986BBD" w:rsidRPr="00AA5408">
        <w:rPr>
          <w:rFonts w:hint="eastAsia"/>
          <w:color w:val="4A4A4A"/>
          <w:rPrChange w:id="72" w:author="Microsoft Office 用户" w:date="2016-03-13T19:14:00Z">
            <w:rPr>
              <w:rFonts w:ascii="微软雅黑" w:eastAsia="微软雅黑" w:hAnsi="微软雅黑" w:hint="eastAsia"/>
              <w:sz w:val="22"/>
              <w:lang w:val="zh-CN"/>
            </w:rPr>
          </w:rPrChange>
        </w:rPr>
        <w:t>2</w:t>
      </w:r>
      <w:r w:rsidR="00986BBD" w:rsidRPr="00AA5408">
        <w:rPr>
          <w:rFonts w:hint="eastAsia"/>
          <w:color w:val="4A4A4A"/>
          <w:rPrChange w:id="73" w:author="Microsoft Office 用户" w:date="2016-03-13T19:14:00Z">
            <w:rPr>
              <w:rFonts w:ascii="微软雅黑" w:eastAsia="微软雅黑" w:hAnsi="微软雅黑" w:hint="eastAsia"/>
              <w:sz w:val="22"/>
              <w:lang w:val="zh-CN"/>
            </w:rPr>
          </w:rPrChange>
        </w:rPr>
        <w:t>月</w:t>
      </w:r>
      <w:r w:rsidR="00986BBD" w:rsidRPr="00AA5408">
        <w:rPr>
          <w:rFonts w:hint="eastAsia"/>
          <w:color w:val="4A4A4A"/>
          <w:rPrChange w:id="74" w:author="Microsoft Office 用户" w:date="2016-03-13T19:14:00Z">
            <w:rPr>
              <w:rFonts w:ascii="微软雅黑" w:eastAsia="微软雅黑" w:hAnsi="微软雅黑" w:hint="eastAsia"/>
              <w:sz w:val="22"/>
              <w:lang w:val="zh-CN"/>
            </w:rPr>
          </w:rPrChange>
        </w:rPr>
        <w:t>14</w:t>
      </w:r>
      <w:r w:rsidR="00986BBD" w:rsidRPr="00AA5408">
        <w:rPr>
          <w:rFonts w:hint="eastAsia"/>
          <w:color w:val="4A4A4A"/>
          <w:rPrChange w:id="75" w:author="Microsoft Office 用户" w:date="2016-03-13T19:14:00Z">
            <w:rPr>
              <w:rFonts w:ascii="微软雅黑" w:eastAsia="微软雅黑" w:hAnsi="微软雅黑" w:hint="eastAsia"/>
              <w:sz w:val="22"/>
              <w:lang w:val="zh-CN"/>
            </w:rPr>
          </w:rPrChange>
        </w:rPr>
        <w:t>日比特儿存</w:t>
      </w:r>
      <w:r w:rsidR="00986BBD" w:rsidRPr="00AA5408">
        <w:rPr>
          <w:color w:val="4A4A4A"/>
          <w:rPrChange w:id="76" w:author="Microsoft Office 用户" w:date="2016-03-13T19:14:00Z">
            <w:rPr>
              <w:rFonts w:ascii="SimSun" w:eastAsia="SimSun" w:hAnsi="SimSun" w:cs="SimSun"/>
              <w:sz w:val="22"/>
              <w:lang w:val="zh-CN"/>
            </w:rPr>
          </w:rPrChange>
        </w:rPr>
        <w:t>钱</w:t>
      </w:r>
      <w:r w:rsidR="00986BBD" w:rsidRPr="00AA5408">
        <w:rPr>
          <w:rFonts w:hint="eastAsia"/>
          <w:color w:val="4A4A4A"/>
          <w:rPrChange w:id="77" w:author="Microsoft Office 用户" w:date="2016-03-13T19:14:00Z">
            <w:rPr>
              <w:rFonts w:ascii="微软雅黑" w:eastAsia="微软雅黑" w:hAnsi="微软雅黑" w:hint="eastAsia"/>
              <w:sz w:val="22"/>
              <w:lang w:val="zh-CN"/>
            </w:rPr>
          </w:rPrChange>
        </w:rPr>
        <w:t>罐</w:t>
      </w:r>
      <w:r w:rsidR="00986BBD" w:rsidRPr="00AA5408">
        <w:rPr>
          <w:color w:val="4A4A4A"/>
          <w:rPrChange w:id="78" w:author="Microsoft Office 用户" w:date="2016-03-13T19:14:00Z">
            <w:rPr>
              <w:rFonts w:ascii="SimSun" w:eastAsia="SimSun" w:hAnsi="SimSun" w:cs="SimSun"/>
              <w:sz w:val="22"/>
              <w:lang w:val="zh-CN"/>
            </w:rPr>
          </w:rPrChange>
        </w:rPr>
        <w:t>丢</w:t>
      </w:r>
      <w:r w:rsidR="00986BBD" w:rsidRPr="00AA5408">
        <w:rPr>
          <w:rFonts w:hint="eastAsia"/>
          <w:color w:val="4A4A4A"/>
          <w:rPrChange w:id="79" w:author="Microsoft Office 用户" w:date="2016-03-13T19:14:00Z">
            <w:rPr>
              <w:rFonts w:ascii="微软雅黑" w:eastAsia="微软雅黑" w:hAnsi="微软雅黑" w:hint="eastAsia"/>
              <w:sz w:val="22"/>
              <w:lang w:val="zh-CN"/>
            </w:rPr>
          </w:rPrChange>
        </w:rPr>
        <w:t>失</w:t>
      </w:r>
      <w:r w:rsidR="00986BBD" w:rsidRPr="00AA5408">
        <w:rPr>
          <w:color w:val="4A4A4A"/>
          <w:rPrChange w:id="80" w:author="Microsoft Office 用户" w:date="2016-03-13T19:14:00Z">
            <w:rPr>
              <w:rFonts w:ascii="SimSun" w:eastAsia="SimSun" w:hAnsi="SimSun" w:cs="SimSun"/>
              <w:sz w:val="22"/>
              <w:lang w:val="zh-CN"/>
            </w:rPr>
          </w:rPrChange>
        </w:rPr>
        <w:t>总额为</w:t>
      </w:r>
      <w:r w:rsidR="00986BBD" w:rsidRPr="00AA5408">
        <w:rPr>
          <w:rFonts w:hint="eastAsia"/>
          <w:color w:val="4A4A4A"/>
          <w:rPrChange w:id="81" w:author="Microsoft Office 用户" w:date="2016-03-13T19:14:00Z">
            <w:rPr>
              <w:rFonts w:ascii="微软雅黑" w:eastAsia="微软雅黑" w:hAnsi="微软雅黑" w:hint="eastAsia"/>
              <w:sz w:val="22"/>
              <w:lang w:val="zh-CN"/>
            </w:rPr>
          </w:rPrChange>
        </w:rPr>
        <w:t>7170BTC</w:t>
      </w:r>
      <w:r w:rsidR="00986BBD" w:rsidRPr="00AA5408">
        <w:rPr>
          <w:rFonts w:hint="eastAsia"/>
          <w:color w:val="4A4A4A"/>
          <w:rPrChange w:id="82" w:author="Microsoft Office 用户" w:date="2016-03-13T19:14:00Z">
            <w:rPr>
              <w:rFonts w:ascii="微软雅黑" w:eastAsia="微软雅黑" w:hAnsi="微软雅黑" w:hint="eastAsia"/>
              <w:sz w:val="22"/>
              <w:lang w:val="zh-CN"/>
            </w:rPr>
          </w:rPrChange>
        </w:rPr>
        <w:t>。</w:t>
      </w:r>
      <w:r w:rsidR="007A04B1" w:rsidRPr="00AA5408">
        <w:rPr>
          <w:rFonts w:hint="eastAsia"/>
          <w:color w:val="4A4A4A"/>
          <w:rPrChange w:id="83" w:author="Microsoft Office 用户" w:date="2016-03-13T19:14:00Z">
            <w:rPr>
              <w:rFonts w:ascii="微软雅黑" w:eastAsia="微软雅黑" w:hAnsi="微软雅黑" w:hint="eastAsia"/>
              <w:sz w:val="22"/>
              <w:lang w:val="zh-CN"/>
            </w:rPr>
          </w:rPrChange>
        </w:rPr>
        <w:t>比特</w:t>
      </w:r>
      <w:r w:rsidR="007A04B1" w:rsidRPr="00AA5408">
        <w:rPr>
          <w:color w:val="4A4A4A"/>
          <w:rPrChange w:id="84" w:author="Microsoft Office 用户" w:date="2016-03-13T19:14:00Z">
            <w:rPr>
              <w:rFonts w:ascii="SimSun" w:eastAsia="SimSun" w:hAnsi="SimSun" w:cs="SimSun"/>
              <w:sz w:val="22"/>
              <w:lang w:val="zh-CN"/>
            </w:rPr>
          </w:rPrChange>
        </w:rPr>
        <w:t>币</w:t>
      </w:r>
      <w:r w:rsidR="007A04B1" w:rsidRPr="00AA5408">
        <w:rPr>
          <w:rFonts w:hint="eastAsia"/>
          <w:color w:val="4A4A4A"/>
          <w:rPrChange w:id="85" w:author="Microsoft Office 用户" w:date="2016-03-13T19:14:00Z">
            <w:rPr>
              <w:rFonts w:ascii="微软雅黑" w:eastAsia="微软雅黑" w:hAnsi="微软雅黑" w:hint="eastAsia"/>
              <w:sz w:val="22"/>
              <w:lang w:val="zh-CN"/>
            </w:rPr>
          </w:rPrChange>
        </w:rPr>
        <w:t>的理想是构建一种金融社交网</w:t>
      </w:r>
      <w:r w:rsidR="007A04B1" w:rsidRPr="00AA5408">
        <w:rPr>
          <w:color w:val="4A4A4A"/>
          <w:rPrChange w:id="86" w:author="Microsoft Office 用户" w:date="2016-03-13T19:14:00Z">
            <w:rPr>
              <w:rFonts w:ascii="SimSun" w:eastAsia="SimSun" w:hAnsi="SimSun" w:cs="SimSun"/>
              <w:sz w:val="22"/>
              <w:lang w:val="zh-CN"/>
            </w:rPr>
          </w:rPrChange>
        </w:rPr>
        <w:t>络</w:t>
      </w:r>
      <w:r w:rsidR="007A04B1" w:rsidRPr="00AA5408">
        <w:rPr>
          <w:rFonts w:hint="eastAsia"/>
          <w:color w:val="4A4A4A"/>
          <w:rPrChange w:id="87" w:author="Microsoft Office 用户" w:date="2016-03-13T19:14:00Z">
            <w:rPr>
              <w:rFonts w:ascii="微软雅黑" w:eastAsia="微软雅黑" w:hAnsi="微软雅黑" w:hint="eastAsia"/>
              <w:sz w:val="22"/>
              <w:lang w:val="zh-CN"/>
            </w:rPr>
          </w:rPrChange>
        </w:rPr>
        <w:t>，</w:t>
      </w:r>
      <w:r w:rsidR="007A04B1" w:rsidRPr="00AA5408">
        <w:rPr>
          <w:color w:val="4A4A4A"/>
          <w:rPrChange w:id="88" w:author="Microsoft Office 用户" w:date="2016-03-13T19:14:00Z">
            <w:rPr>
              <w:rFonts w:ascii="SimSun" w:eastAsia="SimSun" w:hAnsi="SimSun" w:cs="SimSun"/>
              <w:sz w:val="22"/>
              <w:lang w:val="zh-CN"/>
            </w:rPr>
          </w:rPrChange>
        </w:rPr>
        <w:t>实现</w:t>
      </w:r>
      <w:r w:rsidR="007A04B1" w:rsidRPr="00AA5408">
        <w:rPr>
          <w:rFonts w:hint="eastAsia"/>
          <w:color w:val="4A4A4A"/>
          <w:rPrChange w:id="89" w:author="Microsoft Office 用户" w:date="2016-03-13T19:14:00Z">
            <w:rPr>
              <w:rFonts w:ascii="微软雅黑" w:eastAsia="微软雅黑" w:hAnsi="微软雅黑" w:hint="eastAsia"/>
              <w:sz w:val="22"/>
              <w:lang w:val="zh-CN"/>
            </w:rPr>
          </w:rPrChange>
        </w:rPr>
        <w:t>人</w:t>
      </w:r>
      <w:r w:rsidR="007A04B1" w:rsidRPr="00AA5408">
        <w:rPr>
          <w:color w:val="4A4A4A"/>
          <w:rPrChange w:id="90" w:author="Microsoft Office 用户" w:date="2016-03-13T19:14:00Z">
            <w:rPr>
              <w:rFonts w:ascii="SimSun" w:eastAsia="SimSun" w:hAnsi="SimSun" w:cs="SimSun"/>
              <w:sz w:val="22"/>
              <w:lang w:val="zh-CN"/>
            </w:rPr>
          </w:rPrChange>
        </w:rPr>
        <w:t>类</w:t>
      </w:r>
      <w:r w:rsidR="007A04B1" w:rsidRPr="00AA5408">
        <w:rPr>
          <w:rFonts w:hint="eastAsia"/>
          <w:color w:val="4A4A4A"/>
          <w:rPrChange w:id="91" w:author="Microsoft Office 用户" w:date="2016-03-13T19:14:00Z">
            <w:rPr>
              <w:rFonts w:ascii="微软雅黑" w:eastAsia="微软雅黑" w:hAnsi="微软雅黑" w:hint="eastAsia"/>
              <w:sz w:val="22"/>
              <w:lang w:val="zh-CN"/>
            </w:rPr>
          </w:rPrChange>
        </w:rPr>
        <w:t>的金融民主。</w:t>
      </w:r>
      <w:r w:rsidR="007A04B1" w:rsidRPr="00AA5408">
        <w:rPr>
          <w:color w:val="4A4A4A"/>
          <w:rPrChange w:id="92" w:author="Microsoft Office 用户" w:date="2016-03-13T19:14:00Z">
            <w:rPr>
              <w:rFonts w:ascii="SimSun" w:eastAsia="SimSun" w:hAnsi="SimSun" w:cs="SimSun"/>
              <w:sz w:val="22"/>
              <w:lang w:val="zh-CN"/>
            </w:rPr>
          </w:rPrChange>
        </w:rPr>
        <w:t>时</w:t>
      </w:r>
      <w:r w:rsidR="007A04B1" w:rsidRPr="00AA5408">
        <w:rPr>
          <w:rFonts w:hint="eastAsia"/>
          <w:color w:val="4A4A4A"/>
          <w:rPrChange w:id="93" w:author="Microsoft Office 用户" w:date="2016-03-13T19:14:00Z">
            <w:rPr>
              <w:rFonts w:ascii="微软雅黑" w:eastAsia="微软雅黑" w:hAnsi="微软雅黑" w:hint="eastAsia"/>
              <w:sz w:val="22"/>
              <w:lang w:val="zh-CN"/>
            </w:rPr>
          </w:rPrChange>
        </w:rPr>
        <w:t>至今日，比特</w:t>
      </w:r>
      <w:r w:rsidR="007A04B1" w:rsidRPr="00AA5408">
        <w:rPr>
          <w:color w:val="4A4A4A"/>
          <w:rPrChange w:id="94" w:author="Microsoft Office 用户" w:date="2016-03-13T19:14:00Z">
            <w:rPr>
              <w:rFonts w:ascii="SimSun" w:eastAsia="SimSun" w:hAnsi="SimSun" w:cs="SimSun"/>
              <w:sz w:val="22"/>
              <w:lang w:val="zh-CN"/>
            </w:rPr>
          </w:rPrChange>
        </w:rPr>
        <w:t>币</w:t>
      </w:r>
      <w:r w:rsidR="007A04B1" w:rsidRPr="00AA5408">
        <w:rPr>
          <w:rFonts w:hint="eastAsia"/>
          <w:color w:val="4A4A4A"/>
          <w:rPrChange w:id="95" w:author="Microsoft Office 用户" w:date="2016-03-13T19:14:00Z">
            <w:rPr>
              <w:rFonts w:ascii="微软雅黑" w:eastAsia="微软雅黑" w:hAnsi="微软雅黑" w:hint="eastAsia"/>
              <w:sz w:val="22"/>
              <w:lang w:val="zh-CN"/>
            </w:rPr>
          </w:rPrChange>
        </w:rPr>
        <w:t>的基</w:t>
      </w:r>
      <w:r w:rsidR="007A04B1" w:rsidRPr="00AA5408">
        <w:rPr>
          <w:color w:val="4A4A4A"/>
          <w:rPrChange w:id="96" w:author="Microsoft Office 用户" w:date="2016-03-13T19:14:00Z">
            <w:rPr>
              <w:rFonts w:ascii="SimSun" w:eastAsia="SimSun" w:hAnsi="SimSun" w:cs="SimSun"/>
              <w:sz w:val="22"/>
              <w:lang w:val="zh-CN"/>
            </w:rPr>
          </w:rPrChange>
        </w:rPr>
        <w:t>础</w:t>
      </w:r>
      <w:r w:rsidR="007A04B1" w:rsidRPr="00AA5408">
        <w:rPr>
          <w:rFonts w:hint="eastAsia"/>
          <w:color w:val="4A4A4A"/>
          <w:rPrChange w:id="97" w:author="Microsoft Office 用户" w:date="2016-03-13T19:14:00Z">
            <w:rPr>
              <w:rFonts w:ascii="微软雅黑" w:eastAsia="微软雅黑" w:hAnsi="微软雅黑" w:hint="eastAsia"/>
              <w:sz w:val="22"/>
              <w:lang w:val="zh-CN"/>
            </w:rPr>
          </w:rPrChange>
        </w:rPr>
        <w:t>技</w:t>
      </w:r>
      <w:r w:rsidR="007A04B1" w:rsidRPr="00AA5408">
        <w:rPr>
          <w:color w:val="4A4A4A"/>
          <w:rPrChange w:id="98" w:author="Microsoft Office 用户" w:date="2016-03-13T19:14:00Z">
            <w:rPr>
              <w:rFonts w:ascii="SimSun" w:eastAsia="SimSun" w:hAnsi="SimSun" w:cs="SimSun"/>
              <w:sz w:val="22"/>
              <w:lang w:val="zh-CN"/>
            </w:rPr>
          </w:rPrChange>
        </w:rPr>
        <w:t>术</w:t>
      </w:r>
      <w:r w:rsidR="007A04B1" w:rsidRPr="00AA5408">
        <w:rPr>
          <w:rFonts w:hint="eastAsia"/>
          <w:color w:val="4A4A4A"/>
          <w:rPrChange w:id="99" w:author="Microsoft Office 用户" w:date="2016-03-13T19:14:00Z">
            <w:rPr>
              <w:rFonts w:ascii="微软雅黑" w:eastAsia="微软雅黑" w:hAnsi="微软雅黑" w:hint="eastAsia"/>
              <w:sz w:val="22"/>
              <w:lang w:val="zh-CN"/>
            </w:rPr>
          </w:rPrChange>
        </w:rPr>
        <w:t>架构仍有很大的提升空</w:t>
      </w:r>
      <w:r w:rsidR="007A04B1" w:rsidRPr="00AA5408">
        <w:rPr>
          <w:color w:val="4A4A4A"/>
          <w:rPrChange w:id="100" w:author="Microsoft Office 用户" w:date="2016-03-13T19:14:00Z">
            <w:rPr>
              <w:rFonts w:ascii="SimSun" w:eastAsia="SimSun" w:hAnsi="SimSun" w:cs="SimSun"/>
              <w:sz w:val="22"/>
              <w:lang w:val="zh-CN"/>
            </w:rPr>
          </w:rPrChange>
        </w:rPr>
        <w:t>间</w:t>
      </w:r>
      <w:r w:rsidR="007A04B1" w:rsidRPr="00AA5408">
        <w:rPr>
          <w:rFonts w:hint="eastAsia"/>
          <w:color w:val="4A4A4A"/>
          <w:rPrChange w:id="101" w:author="Microsoft Office 用户" w:date="2016-03-13T19:14:00Z">
            <w:rPr>
              <w:rFonts w:ascii="微软雅黑" w:eastAsia="微软雅黑" w:hAnsi="微软雅黑" w:hint="eastAsia"/>
              <w:sz w:val="22"/>
              <w:lang w:val="zh-CN"/>
            </w:rPr>
          </w:rPrChange>
        </w:rPr>
        <w:t>。比特</w:t>
      </w:r>
      <w:r w:rsidR="007A04B1" w:rsidRPr="00AA5408">
        <w:rPr>
          <w:color w:val="4A4A4A"/>
          <w:rPrChange w:id="102" w:author="Microsoft Office 用户" w:date="2016-03-13T19:14:00Z">
            <w:rPr>
              <w:rFonts w:ascii="SimSun" w:eastAsia="SimSun" w:hAnsi="SimSun" w:cs="SimSun"/>
              <w:sz w:val="22"/>
              <w:lang w:val="zh-CN"/>
            </w:rPr>
          </w:rPrChange>
        </w:rPr>
        <w:t>币</w:t>
      </w:r>
      <w:r w:rsidR="007A04B1" w:rsidRPr="00AA5408">
        <w:rPr>
          <w:rFonts w:hint="eastAsia"/>
          <w:color w:val="4A4A4A"/>
          <w:rPrChange w:id="103" w:author="Microsoft Office 用户" w:date="2016-03-13T19:14:00Z">
            <w:rPr>
              <w:rFonts w:ascii="微软雅黑" w:eastAsia="微软雅黑" w:hAnsi="微软雅黑" w:hint="eastAsia"/>
              <w:sz w:val="22"/>
              <w:lang w:val="zh-CN"/>
            </w:rPr>
          </w:rPrChange>
        </w:rPr>
        <w:t>交易平台、在</w:t>
      </w:r>
      <w:r w:rsidR="007A04B1" w:rsidRPr="00AA5408">
        <w:rPr>
          <w:color w:val="4A4A4A"/>
          <w:rPrChange w:id="104" w:author="Microsoft Office 用户" w:date="2016-03-13T19:14:00Z">
            <w:rPr>
              <w:rFonts w:ascii="SimSun" w:eastAsia="SimSun" w:hAnsi="SimSun" w:cs="SimSun"/>
              <w:sz w:val="22"/>
              <w:lang w:val="zh-CN"/>
            </w:rPr>
          </w:rPrChange>
        </w:rPr>
        <w:t>线钱</w:t>
      </w:r>
      <w:r w:rsidR="007A04B1" w:rsidRPr="00AA5408">
        <w:rPr>
          <w:rFonts w:hint="eastAsia"/>
          <w:color w:val="4A4A4A"/>
          <w:rPrChange w:id="105" w:author="Microsoft Office 用户" w:date="2016-03-13T19:14:00Z">
            <w:rPr>
              <w:rFonts w:ascii="微软雅黑" w:eastAsia="微软雅黑" w:hAnsi="微软雅黑" w:hint="eastAsia"/>
              <w:sz w:val="22"/>
              <w:lang w:val="zh-CN"/>
            </w:rPr>
          </w:rPrChange>
        </w:rPr>
        <w:t>包等如何安全的保存大量比特</w:t>
      </w:r>
      <w:r w:rsidR="007A04B1" w:rsidRPr="00AA5408">
        <w:rPr>
          <w:color w:val="4A4A4A"/>
          <w:rPrChange w:id="106" w:author="Microsoft Office 用户" w:date="2016-03-13T19:14:00Z">
            <w:rPr>
              <w:rFonts w:ascii="SimSun" w:eastAsia="SimSun" w:hAnsi="SimSun" w:cs="SimSun"/>
              <w:sz w:val="22"/>
              <w:lang w:val="zh-CN"/>
            </w:rPr>
          </w:rPrChange>
        </w:rPr>
        <w:t>币</w:t>
      </w:r>
      <w:r w:rsidR="007A04B1" w:rsidRPr="00AA5408">
        <w:rPr>
          <w:rFonts w:hint="eastAsia"/>
          <w:color w:val="4A4A4A"/>
          <w:rPrChange w:id="107" w:author="Microsoft Office 用户" w:date="2016-03-13T19:14:00Z">
            <w:rPr>
              <w:rFonts w:ascii="微软雅黑" w:eastAsia="微软雅黑" w:hAnsi="微软雅黑" w:hint="eastAsia"/>
              <w:sz w:val="22"/>
              <w:lang w:val="zh-CN"/>
            </w:rPr>
          </w:rPrChange>
        </w:rPr>
        <w:t>是整个行</w:t>
      </w:r>
      <w:r w:rsidR="007A04B1" w:rsidRPr="00AA5408">
        <w:rPr>
          <w:color w:val="4A4A4A"/>
          <w:rPrChange w:id="108" w:author="Microsoft Office 用户" w:date="2016-03-13T19:14:00Z">
            <w:rPr>
              <w:rFonts w:ascii="SimSun" w:eastAsia="SimSun" w:hAnsi="SimSun" w:cs="SimSun"/>
              <w:sz w:val="22"/>
              <w:lang w:val="zh-CN"/>
            </w:rPr>
          </w:rPrChange>
        </w:rPr>
        <w:t>业</w:t>
      </w:r>
      <w:r w:rsidR="007A04B1" w:rsidRPr="00AA5408">
        <w:rPr>
          <w:rFonts w:hint="eastAsia"/>
          <w:color w:val="4A4A4A"/>
          <w:rPrChange w:id="109" w:author="Microsoft Office 用户" w:date="2016-03-13T19:14:00Z">
            <w:rPr>
              <w:rFonts w:ascii="微软雅黑" w:eastAsia="微软雅黑" w:hAnsi="微软雅黑" w:hint="eastAsia"/>
              <w:sz w:val="22"/>
              <w:lang w:val="zh-CN"/>
            </w:rPr>
          </w:rPrChange>
        </w:rPr>
        <w:t>面</w:t>
      </w:r>
      <w:r w:rsidR="007A04B1" w:rsidRPr="00AA5408">
        <w:rPr>
          <w:color w:val="4A4A4A"/>
          <w:rPrChange w:id="110" w:author="Microsoft Office 用户" w:date="2016-03-13T19:14:00Z">
            <w:rPr>
              <w:rFonts w:ascii="SimSun" w:eastAsia="SimSun" w:hAnsi="SimSun" w:cs="SimSun"/>
              <w:sz w:val="22"/>
              <w:lang w:val="zh-CN"/>
            </w:rPr>
          </w:rPrChange>
        </w:rPr>
        <w:t>临</w:t>
      </w:r>
      <w:r w:rsidR="007A04B1" w:rsidRPr="00AA5408">
        <w:rPr>
          <w:rFonts w:hint="eastAsia"/>
          <w:color w:val="4A4A4A"/>
          <w:rPrChange w:id="111" w:author="Microsoft Office 用户" w:date="2016-03-13T19:14:00Z">
            <w:rPr>
              <w:rFonts w:ascii="微软雅黑" w:eastAsia="微软雅黑" w:hAnsi="微软雅黑" w:hint="eastAsia"/>
              <w:sz w:val="22"/>
              <w:lang w:val="zh-CN"/>
            </w:rPr>
          </w:rPrChange>
        </w:rPr>
        <w:t>的重要</w:t>
      </w:r>
      <w:r w:rsidR="007A04B1" w:rsidRPr="00AA5408">
        <w:rPr>
          <w:color w:val="4A4A4A"/>
          <w:rPrChange w:id="112" w:author="Microsoft Office 用户" w:date="2016-03-13T19:14:00Z">
            <w:rPr>
              <w:rFonts w:ascii="SimSun" w:eastAsia="SimSun" w:hAnsi="SimSun" w:cs="SimSun"/>
              <w:sz w:val="22"/>
              <w:lang w:val="zh-CN"/>
            </w:rPr>
          </w:rPrChange>
        </w:rPr>
        <w:t>问题</w:t>
      </w:r>
      <w:r w:rsidR="007A04B1" w:rsidRPr="00AA5408">
        <w:rPr>
          <w:rFonts w:hint="eastAsia"/>
          <w:color w:val="4A4A4A"/>
          <w:rPrChange w:id="113" w:author="Microsoft Office 用户" w:date="2016-03-13T19:14:00Z">
            <w:rPr>
              <w:rFonts w:ascii="微软雅黑" w:eastAsia="微软雅黑" w:hAnsi="微软雅黑" w:hint="eastAsia"/>
              <w:sz w:val="22"/>
              <w:lang w:val="zh-CN"/>
            </w:rPr>
          </w:rPrChange>
        </w:rPr>
        <w:t>。</w:t>
      </w:r>
      <w:del w:id="114" w:author="Microsoft Office 用户" w:date="2016-03-13T19:14:00Z">
        <w:r w:rsidR="007A04B1" w:rsidRPr="00AA5408" w:rsidDel="0017329A">
          <w:rPr>
            <w:rFonts w:hint="eastAsia"/>
            <w:color w:val="4A4A4A"/>
            <w:rPrChange w:id="115" w:author="Microsoft Office 用户" w:date="2016-03-13T19:14:00Z">
              <w:rPr>
                <w:rFonts w:ascii="微软雅黑" w:eastAsia="微软雅黑" w:hAnsi="微软雅黑" w:hint="eastAsia"/>
                <w:sz w:val="22"/>
                <w:lang w:val="zh-CN"/>
              </w:rPr>
            </w:rPrChange>
          </w:rPr>
          <w:delText xml:space="preserve"> </w:delText>
        </w:r>
      </w:del>
      <w:r w:rsidR="007A04B1" w:rsidRPr="00AA5408">
        <w:rPr>
          <w:rFonts w:hint="eastAsia"/>
          <w:color w:val="4A4A4A"/>
          <w:rPrChange w:id="116" w:author="Microsoft Office 用户" w:date="2016-03-13T19:14:00Z">
            <w:rPr>
              <w:rFonts w:ascii="微软雅黑" w:eastAsia="微软雅黑" w:hAnsi="微软雅黑" w:hint="eastAsia"/>
              <w:sz w:val="22"/>
              <w:lang w:val="zh-CN"/>
            </w:rPr>
          </w:rPrChange>
        </w:rPr>
        <w:t>比特</w:t>
      </w:r>
      <w:r w:rsidR="007A04B1" w:rsidRPr="00AA5408">
        <w:rPr>
          <w:color w:val="4A4A4A"/>
          <w:rPrChange w:id="117" w:author="Microsoft Office 用户" w:date="2016-03-13T19:14:00Z">
            <w:rPr>
              <w:rFonts w:ascii="SimSun" w:eastAsia="SimSun" w:hAnsi="SimSun" w:cs="SimSun"/>
              <w:sz w:val="22"/>
              <w:lang w:val="zh-CN"/>
            </w:rPr>
          </w:rPrChange>
        </w:rPr>
        <w:t>币</w:t>
      </w:r>
      <w:r w:rsidR="007A04B1" w:rsidRPr="00AA5408">
        <w:rPr>
          <w:rFonts w:hint="eastAsia"/>
          <w:color w:val="4A4A4A"/>
          <w:rPrChange w:id="118" w:author="Microsoft Office 用户" w:date="2016-03-13T19:14:00Z">
            <w:rPr>
              <w:rFonts w:ascii="微软雅黑" w:eastAsia="微软雅黑" w:hAnsi="微软雅黑" w:hint="eastAsia"/>
              <w:sz w:val="22"/>
              <w:lang w:val="zh-CN"/>
            </w:rPr>
          </w:rPrChange>
        </w:rPr>
        <w:t>的安全是基于比特</w:t>
      </w:r>
      <w:r w:rsidR="007A04B1" w:rsidRPr="00AA5408">
        <w:rPr>
          <w:color w:val="4A4A4A"/>
          <w:rPrChange w:id="119" w:author="Microsoft Office 用户" w:date="2016-03-13T19:14:00Z">
            <w:rPr>
              <w:rFonts w:ascii="SimSun" w:eastAsia="SimSun" w:hAnsi="SimSun" w:cs="SimSun"/>
              <w:sz w:val="22"/>
              <w:lang w:val="zh-CN"/>
            </w:rPr>
          </w:rPrChange>
        </w:rPr>
        <w:t>币</w:t>
      </w:r>
      <w:r w:rsidR="007A04B1" w:rsidRPr="00AA5408">
        <w:rPr>
          <w:rFonts w:hint="eastAsia"/>
          <w:color w:val="4A4A4A"/>
          <w:rPrChange w:id="120" w:author="Microsoft Office 用户" w:date="2016-03-13T19:14:00Z">
            <w:rPr>
              <w:rFonts w:ascii="微软雅黑" w:eastAsia="微软雅黑" w:hAnsi="微软雅黑" w:hint="eastAsia"/>
              <w:sz w:val="22"/>
              <w:lang w:val="zh-CN"/>
            </w:rPr>
          </w:rPrChange>
        </w:rPr>
        <w:t>的核心加密算法和私</w:t>
      </w:r>
      <w:r w:rsidR="007A04B1" w:rsidRPr="00AA5408">
        <w:rPr>
          <w:color w:val="4A4A4A"/>
          <w:rPrChange w:id="121" w:author="Microsoft Office 用户" w:date="2016-03-13T19:14:00Z">
            <w:rPr>
              <w:rFonts w:ascii="SimSun" w:eastAsia="SimSun" w:hAnsi="SimSun" w:cs="SimSun"/>
              <w:sz w:val="22"/>
              <w:lang w:val="zh-CN"/>
            </w:rPr>
          </w:rPrChange>
        </w:rPr>
        <w:t>钥</w:t>
      </w:r>
      <w:r w:rsidR="007A04B1" w:rsidRPr="00AA5408">
        <w:rPr>
          <w:rFonts w:hint="eastAsia"/>
          <w:color w:val="4A4A4A"/>
          <w:rPrChange w:id="122" w:author="Microsoft Office 用户" w:date="2016-03-13T19:14:00Z">
            <w:rPr>
              <w:rFonts w:ascii="微软雅黑" w:eastAsia="微软雅黑" w:hAnsi="微软雅黑" w:hint="eastAsia"/>
              <w:sz w:val="22"/>
              <w:lang w:val="zh-CN"/>
            </w:rPr>
          </w:rPrChange>
        </w:rPr>
        <w:t>的安全保存。密</w:t>
      </w:r>
      <w:r w:rsidR="007A04B1" w:rsidRPr="00AA5408">
        <w:rPr>
          <w:color w:val="4A4A4A"/>
          <w:rPrChange w:id="123" w:author="Microsoft Office 用户" w:date="2016-03-13T19:14:00Z">
            <w:rPr>
              <w:rFonts w:ascii="SimSun" w:eastAsia="SimSun" w:hAnsi="SimSun" w:cs="SimSun"/>
              <w:sz w:val="22"/>
              <w:lang w:val="zh-CN"/>
            </w:rPr>
          </w:rPrChange>
        </w:rPr>
        <w:t>码</w:t>
      </w:r>
      <w:r w:rsidR="007A04B1" w:rsidRPr="00AA5408">
        <w:rPr>
          <w:rFonts w:hint="eastAsia"/>
          <w:color w:val="4A4A4A"/>
          <w:rPrChange w:id="124" w:author="Microsoft Office 用户" w:date="2016-03-13T19:14:00Z">
            <w:rPr>
              <w:rFonts w:ascii="微软雅黑" w:eastAsia="微软雅黑" w:hAnsi="微软雅黑" w:hint="eastAsia"/>
              <w:sz w:val="22"/>
              <w:lang w:val="zh-CN"/>
            </w:rPr>
          </w:rPrChange>
        </w:rPr>
        <w:t>学界</w:t>
      </w:r>
      <w:r w:rsidR="007A04B1" w:rsidRPr="00AA5408">
        <w:rPr>
          <w:color w:val="4A4A4A"/>
          <w:rPrChange w:id="125" w:author="Microsoft Office 用户" w:date="2016-03-13T19:14:00Z">
            <w:rPr>
              <w:rFonts w:ascii="SimSun" w:eastAsia="SimSun" w:hAnsi="SimSun" w:cs="SimSun"/>
              <w:sz w:val="22"/>
              <w:lang w:val="zh-CN"/>
            </w:rPr>
          </w:rPrChange>
        </w:rPr>
        <w:t>认为</w:t>
      </w:r>
      <w:r w:rsidR="007A04B1" w:rsidRPr="00AA5408">
        <w:rPr>
          <w:rFonts w:hint="eastAsia"/>
          <w:color w:val="4A4A4A"/>
          <w:rPrChange w:id="126" w:author="Microsoft Office 用户" w:date="2016-03-13T19:14:00Z">
            <w:rPr>
              <w:rFonts w:ascii="微软雅黑" w:eastAsia="微软雅黑" w:hAnsi="微软雅黑" w:hint="eastAsia"/>
              <w:sz w:val="22"/>
              <w:lang w:val="zh-CN"/>
            </w:rPr>
          </w:rPrChange>
        </w:rPr>
        <w:t>比特</w:t>
      </w:r>
      <w:r w:rsidR="007A04B1" w:rsidRPr="00AA5408">
        <w:rPr>
          <w:color w:val="4A4A4A"/>
          <w:rPrChange w:id="127" w:author="Microsoft Office 用户" w:date="2016-03-13T19:14:00Z">
            <w:rPr>
              <w:rFonts w:ascii="SimSun" w:eastAsia="SimSun" w:hAnsi="SimSun" w:cs="SimSun"/>
              <w:sz w:val="22"/>
              <w:lang w:val="zh-CN"/>
            </w:rPr>
          </w:rPrChange>
        </w:rPr>
        <w:t>币</w:t>
      </w:r>
      <w:r w:rsidR="007A04B1" w:rsidRPr="00AA5408">
        <w:rPr>
          <w:rFonts w:hint="eastAsia"/>
          <w:color w:val="4A4A4A"/>
          <w:rPrChange w:id="128" w:author="Microsoft Office 用户" w:date="2016-03-13T19:14:00Z">
            <w:rPr>
              <w:rFonts w:ascii="微软雅黑" w:eastAsia="微软雅黑" w:hAnsi="微软雅黑" w:hint="eastAsia"/>
              <w:sz w:val="22"/>
              <w:lang w:val="zh-CN"/>
            </w:rPr>
          </w:rPrChange>
        </w:rPr>
        <w:t>的密</w:t>
      </w:r>
      <w:r w:rsidR="007A04B1" w:rsidRPr="00AA5408">
        <w:rPr>
          <w:color w:val="4A4A4A"/>
          <w:rPrChange w:id="129" w:author="Microsoft Office 用户" w:date="2016-03-13T19:14:00Z">
            <w:rPr>
              <w:rFonts w:ascii="SimSun" w:eastAsia="SimSun" w:hAnsi="SimSun" w:cs="SimSun"/>
              <w:sz w:val="22"/>
              <w:lang w:val="zh-CN"/>
            </w:rPr>
          </w:rPrChange>
        </w:rPr>
        <w:t>码</w:t>
      </w:r>
      <w:r w:rsidR="007A04B1" w:rsidRPr="00AA5408">
        <w:rPr>
          <w:rFonts w:hint="eastAsia"/>
          <w:color w:val="4A4A4A"/>
          <w:rPrChange w:id="130" w:author="Microsoft Office 用户" w:date="2016-03-13T19:14:00Z">
            <w:rPr>
              <w:rFonts w:ascii="微软雅黑" w:eastAsia="微软雅黑" w:hAnsi="微软雅黑" w:hint="eastAsia"/>
              <w:sz w:val="22"/>
              <w:lang w:val="zh-CN"/>
            </w:rPr>
          </w:rPrChange>
        </w:rPr>
        <w:t>学基</w:t>
      </w:r>
      <w:r w:rsidR="007A04B1" w:rsidRPr="00AA5408">
        <w:rPr>
          <w:color w:val="4A4A4A"/>
          <w:rPrChange w:id="131" w:author="Microsoft Office 用户" w:date="2016-03-13T19:14:00Z">
            <w:rPr>
              <w:rFonts w:ascii="SimSun" w:eastAsia="SimSun" w:hAnsi="SimSun" w:cs="SimSun"/>
              <w:sz w:val="22"/>
              <w:lang w:val="zh-CN"/>
            </w:rPr>
          </w:rPrChange>
        </w:rPr>
        <w:t>础</w:t>
      </w:r>
      <w:r w:rsidR="007A04B1" w:rsidRPr="00AA5408">
        <w:rPr>
          <w:rFonts w:hint="eastAsia"/>
          <w:color w:val="4A4A4A"/>
          <w:rPrChange w:id="132" w:author="Microsoft Office 用户" w:date="2016-03-13T19:14:00Z">
            <w:rPr>
              <w:rFonts w:ascii="微软雅黑" w:eastAsia="微软雅黑" w:hAnsi="微软雅黑" w:hint="eastAsia"/>
              <w:sz w:val="22"/>
              <w:lang w:val="zh-CN"/>
            </w:rPr>
          </w:rPrChange>
        </w:rPr>
        <w:t>(SHA256</w:t>
      </w:r>
      <w:r w:rsidR="007A04B1" w:rsidRPr="00AA5408">
        <w:rPr>
          <w:rFonts w:hint="eastAsia"/>
          <w:color w:val="4A4A4A"/>
          <w:rPrChange w:id="133" w:author="Microsoft Office 用户" w:date="2016-03-13T19:14:00Z">
            <w:rPr>
              <w:rFonts w:ascii="微软雅黑" w:eastAsia="微软雅黑" w:hAnsi="微软雅黑" w:hint="eastAsia"/>
              <w:sz w:val="22"/>
              <w:lang w:val="zh-CN"/>
            </w:rPr>
          </w:rPrChange>
        </w:rPr>
        <w:t>和</w:t>
      </w:r>
      <w:r w:rsidR="007A04B1" w:rsidRPr="00AA5408">
        <w:rPr>
          <w:rFonts w:hint="eastAsia"/>
          <w:color w:val="4A4A4A"/>
          <w:rPrChange w:id="134" w:author="Microsoft Office 用户" w:date="2016-03-13T19:14:00Z">
            <w:rPr>
              <w:rFonts w:ascii="微软雅黑" w:eastAsia="微软雅黑" w:hAnsi="微软雅黑" w:hint="eastAsia"/>
              <w:sz w:val="22"/>
              <w:lang w:val="zh-CN"/>
            </w:rPr>
          </w:rPrChange>
        </w:rPr>
        <w:t>EDSA)</w:t>
      </w:r>
      <w:r w:rsidR="007A04B1" w:rsidRPr="00AA5408">
        <w:rPr>
          <w:rFonts w:hint="eastAsia"/>
          <w:color w:val="4A4A4A"/>
          <w:rPrChange w:id="135" w:author="Microsoft Office 用户" w:date="2016-03-13T19:14:00Z">
            <w:rPr>
              <w:rFonts w:ascii="微软雅黑" w:eastAsia="微软雅黑" w:hAnsi="微软雅黑" w:hint="eastAsia"/>
              <w:sz w:val="22"/>
              <w:lang w:val="zh-CN"/>
            </w:rPr>
          </w:rPrChange>
        </w:rPr>
        <w:t>在目前的解密技</w:t>
      </w:r>
      <w:r w:rsidR="007A04B1" w:rsidRPr="00AA5408">
        <w:rPr>
          <w:color w:val="4A4A4A"/>
          <w:rPrChange w:id="136" w:author="Microsoft Office 用户" w:date="2016-03-13T19:14:00Z">
            <w:rPr>
              <w:rFonts w:ascii="SimSun" w:eastAsia="SimSun" w:hAnsi="SimSun" w:cs="SimSun"/>
              <w:sz w:val="22"/>
              <w:lang w:val="zh-CN"/>
            </w:rPr>
          </w:rPrChange>
        </w:rPr>
        <w:t>术</w:t>
      </w:r>
      <w:r w:rsidR="007A04B1" w:rsidRPr="00AA5408">
        <w:rPr>
          <w:rFonts w:hint="eastAsia"/>
          <w:color w:val="4A4A4A"/>
          <w:rPrChange w:id="137" w:author="Microsoft Office 用户" w:date="2016-03-13T19:14:00Z">
            <w:rPr>
              <w:rFonts w:ascii="微软雅黑" w:eastAsia="微软雅黑" w:hAnsi="微软雅黑" w:hint="eastAsia"/>
              <w:sz w:val="22"/>
              <w:lang w:val="zh-CN"/>
            </w:rPr>
          </w:rPrChange>
        </w:rPr>
        <w:t>能力下</w:t>
      </w:r>
      <w:del w:id="138" w:author="Microsoft Office 用户" w:date="2016-03-13T19:15:00Z">
        <w:r w:rsidR="007A04B1" w:rsidRPr="00AA5408" w:rsidDel="0017329A">
          <w:rPr>
            <w:rFonts w:hint="eastAsia"/>
            <w:color w:val="4A4A4A"/>
            <w:rPrChange w:id="139" w:author="Microsoft Office 用户" w:date="2016-03-13T19:14:00Z">
              <w:rPr>
                <w:rFonts w:ascii="微软雅黑" w:eastAsia="微软雅黑" w:hAnsi="微软雅黑" w:hint="eastAsia"/>
                <w:sz w:val="22"/>
                <w:lang w:val="zh-CN"/>
              </w:rPr>
            </w:rPrChange>
          </w:rPr>
          <w:delText>，</w:delText>
        </w:r>
      </w:del>
      <w:ins w:id="140" w:author="Microsoft Office 用户" w:date="2016-03-13T19:15:00Z">
        <w:r w:rsidR="0017329A">
          <w:rPr>
            <w:color w:val="4A4A4A"/>
          </w:rPr>
          <w:t>，</w:t>
        </w:r>
      </w:ins>
      <w:r w:rsidR="007A04B1" w:rsidRPr="00AA5408">
        <w:rPr>
          <w:rFonts w:hint="eastAsia"/>
          <w:color w:val="4A4A4A"/>
          <w:rPrChange w:id="141" w:author="Microsoft Office 用户" w:date="2016-03-13T19:14:00Z">
            <w:rPr>
              <w:rFonts w:ascii="微软雅黑" w:eastAsia="微软雅黑" w:hAnsi="微软雅黑" w:hint="eastAsia"/>
              <w:sz w:val="22"/>
              <w:lang w:val="zh-CN"/>
            </w:rPr>
          </w:rPrChange>
        </w:rPr>
        <w:t>是</w:t>
      </w:r>
      <w:r w:rsidR="007A04B1" w:rsidRPr="00AA5408">
        <w:rPr>
          <w:color w:val="4A4A4A"/>
          <w:rPrChange w:id="142" w:author="Microsoft Office 用户" w:date="2016-03-13T19:14:00Z">
            <w:rPr>
              <w:rFonts w:ascii="SimSun" w:eastAsia="SimSun" w:hAnsi="SimSun" w:cs="SimSun"/>
              <w:sz w:val="22"/>
              <w:lang w:val="zh-CN"/>
            </w:rPr>
          </w:rPrChange>
        </w:rPr>
        <w:t>绝对</w:t>
      </w:r>
      <w:r w:rsidR="007A04B1" w:rsidRPr="00AA5408">
        <w:rPr>
          <w:rFonts w:hint="eastAsia"/>
          <w:color w:val="4A4A4A"/>
          <w:rPrChange w:id="143" w:author="Microsoft Office 用户" w:date="2016-03-13T19:14:00Z">
            <w:rPr>
              <w:rFonts w:ascii="微软雅黑" w:eastAsia="微软雅黑" w:hAnsi="微软雅黑" w:hint="eastAsia"/>
              <w:sz w:val="22"/>
              <w:lang w:val="zh-CN"/>
            </w:rPr>
          </w:rPrChange>
        </w:rPr>
        <w:t>安全的</w:t>
      </w:r>
      <w:del w:id="144" w:author="Microsoft Office 用户" w:date="2016-03-13T19:15:00Z">
        <w:r w:rsidR="007A04B1" w:rsidRPr="00AA5408" w:rsidDel="0017329A">
          <w:rPr>
            <w:rFonts w:hint="eastAsia"/>
            <w:color w:val="4A4A4A"/>
            <w:rPrChange w:id="145" w:author="Microsoft Office 用户" w:date="2016-03-13T19:14:00Z">
              <w:rPr>
                <w:rFonts w:ascii="微软雅黑" w:eastAsia="微软雅黑" w:hAnsi="微软雅黑" w:hint="eastAsia"/>
                <w:sz w:val="22"/>
                <w:lang w:val="zh-CN"/>
              </w:rPr>
            </w:rPrChange>
          </w:rPr>
          <w:delText>,</w:delText>
        </w:r>
      </w:del>
      <w:ins w:id="146" w:author="Microsoft Office 用户" w:date="2016-03-13T19:15:00Z">
        <w:r w:rsidR="0017329A">
          <w:rPr>
            <w:color w:val="4A4A4A"/>
          </w:rPr>
          <w:t>，</w:t>
        </w:r>
      </w:ins>
      <w:r w:rsidR="007A04B1" w:rsidRPr="00AA5408">
        <w:rPr>
          <w:rFonts w:hint="eastAsia"/>
          <w:color w:val="4A4A4A"/>
          <w:rPrChange w:id="147" w:author="Microsoft Office 用户" w:date="2016-03-13T19:14:00Z">
            <w:rPr>
              <w:rFonts w:ascii="微软雅黑" w:eastAsia="微软雅黑" w:hAnsi="微软雅黑" w:hint="eastAsia"/>
              <w:sz w:val="22"/>
              <w:lang w:val="zh-CN"/>
            </w:rPr>
          </w:rPrChange>
        </w:rPr>
        <w:t>比特</w:t>
      </w:r>
      <w:r w:rsidR="007A04B1" w:rsidRPr="00AA5408">
        <w:rPr>
          <w:color w:val="4A4A4A"/>
          <w:rPrChange w:id="148" w:author="Microsoft Office 用户" w:date="2016-03-13T19:14:00Z">
            <w:rPr>
              <w:rFonts w:ascii="SimSun" w:eastAsia="SimSun" w:hAnsi="SimSun" w:cs="SimSun"/>
              <w:sz w:val="22"/>
              <w:lang w:val="zh-CN"/>
            </w:rPr>
          </w:rPrChange>
        </w:rPr>
        <w:t>币</w:t>
      </w:r>
      <w:r w:rsidR="007A04B1" w:rsidRPr="00AA5408">
        <w:rPr>
          <w:rFonts w:hint="eastAsia"/>
          <w:color w:val="4A4A4A"/>
          <w:rPrChange w:id="149" w:author="Microsoft Office 用户" w:date="2016-03-13T19:14:00Z">
            <w:rPr>
              <w:rFonts w:ascii="微软雅黑" w:eastAsia="微软雅黑" w:hAnsi="微软雅黑" w:hint="eastAsia"/>
              <w:sz w:val="22"/>
              <w:lang w:val="zh-CN"/>
            </w:rPr>
          </w:rPrChange>
        </w:rPr>
        <w:t>安全的主要</w:t>
      </w:r>
      <w:r w:rsidR="007A04B1" w:rsidRPr="00AA5408">
        <w:rPr>
          <w:color w:val="4A4A4A"/>
          <w:rPrChange w:id="150" w:author="Microsoft Office 用户" w:date="2016-03-13T19:14:00Z">
            <w:rPr>
              <w:rFonts w:ascii="SimSun" w:eastAsia="SimSun" w:hAnsi="SimSun" w:cs="SimSun"/>
              <w:sz w:val="22"/>
              <w:lang w:val="zh-CN"/>
            </w:rPr>
          </w:rPrChange>
        </w:rPr>
        <w:t>问题</w:t>
      </w:r>
      <w:r w:rsidR="007A04B1" w:rsidRPr="00AA5408">
        <w:rPr>
          <w:rFonts w:hint="eastAsia"/>
          <w:color w:val="4A4A4A"/>
          <w:rPrChange w:id="151" w:author="Microsoft Office 用户" w:date="2016-03-13T19:14:00Z">
            <w:rPr>
              <w:rFonts w:ascii="微软雅黑" w:eastAsia="微软雅黑" w:hAnsi="微软雅黑" w:hint="eastAsia"/>
              <w:sz w:val="22"/>
              <w:lang w:val="zh-CN"/>
            </w:rPr>
          </w:rPrChange>
        </w:rPr>
        <w:t>就在于私</w:t>
      </w:r>
      <w:r w:rsidR="007A04B1" w:rsidRPr="00AA5408">
        <w:rPr>
          <w:color w:val="4A4A4A"/>
          <w:rPrChange w:id="152" w:author="Microsoft Office 用户" w:date="2016-03-13T19:14:00Z">
            <w:rPr>
              <w:rFonts w:ascii="SimSun" w:eastAsia="SimSun" w:hAnsi="SimSun" w:cs="SimSun"/>
              <w:sz w:val="22"/>
              <w:lang w:val="zh-CN"/>
            </w:rPr>
          </w:rPrChange>
        </w:rPr>
        <w:t>钥</w:t>
      </w:r>
      <w:r w:rsidR="007A04B1" w:rsidRPr="00AA5408">
        <w:rPr>
          <w:rFonts w:hint="eastAsia"/>
          <w:color w:val="4A4A4A"/>
          <w:rPrChange w:id="153" w:author="Microsoft Office 用户" w:date="2016-03-13T19:14:00Z">
            <w:rPr>
              <w:rFonts w:ascii="微软雅黑" w:eastAsia="微软雅黑" w:hAnsi="微软雅黑" w:hint="eastAsia"/>
              <w:sz w:val="22"/>
              <w:lang w:val="zh-CN"/>
            </w:rPr>
          </w:rPrChange>
        </w:rPr>
        <w:t>的保存</w:t>
      </w:r>
      <w:del w:id="154" w:author="Microsoft Office 用户" w:date="2016-03-13T19:15:00Z">
        <w:r w:rsidR="007A04B1" w:rsidRPr="00AA5408" w:rsidDel="0017329A">
          <w:rPr>
            <w:rFonts w:hint="eastAsia"/>
            <w:color w:val="4A4A4A"/>
            <w:rPrChange w:id="155" w:author="Microsoft Office 用户" w:date="2016-03-13T19:14:00Z">
              <w:rPr>
                <w:rFonts w:ascii="微软雅黑" w:eastAsia="微软雅黑" w:hAnsi="微软雅黑" w:hint="eastAsia"/>
                <w:sz w:val="22"/>
                <w:lang w:val="zh-CN"/>
              </w:rPr>
            </w:rPrChange>
          </w:rPr>
          <w:delText>,</w:delText>
        </w:r>
      </w:del>
      <w:ins w:id="156" w:author="Microsoft Office 用户" w:date="2016-03-13T19:15:00Z">
        <w:r w:rsidR="0017329A">
          <w:rPr>
            <w:color w:val="4A4A4A"/>
          </w:rPr>
          <w:t>，</w:t>
        </w:r>
      </w:ins>
      <w:r w:rsidR="007A04B1" w:rsidRPr="00AA5408">
        <w:rPr>
          <w:rFonts w:hint="eastAsia"/>
          <w:color w:val="4A4A4A"/>
          <w:rPrChange w:id="157" w:author="Microsoft Office 用户" w:date="2016-03-13T19:14:00Z">
            <w:rPr>
              <w:rFonts w:ascii="微软雅黑" w:eastAsia="微软雅黑" w:hAnsi="微软雅黑" w:hint="eastAsia"/>
              <w:sz w:val="22"/>
              <w:lang w:val="zh-CN"/>
            </w:rPr>
          </w:rPrChange>
        </w:rPr>
        <w:t>所以</w:t>
      </w:r>
      <w:r w:rsidR="007A04B1" w:rsidRPr="00AA5408">
        <w:rPr>
          <w:color w:val="4A4A4A"/>
          <w:rPrChange w:id="158" w:author="Microsoft Office 用户" w:date="2016-03-13T19:14:00Z">
            <w:rPr>
              <w:rFonts w:ascii="SimSun" w:eastAsia="SimSun" w:hAnsi="SimSun" w:cs="SimSun"/>
              <w:sz w:val="22"/>
              <w:lang w:val="zh-CN"/>
            </w:rPr>
          </w:rPrChange>
        </w:rPr>
        <w:t>业</w:t>
      </w:r>
      <w:r w:rsidR="007A04B1" w:rsidRPr="00AA5408">
        <w:rPr>
          <w:rFonts w:hint="eastAsia"/>
          <w:color w:val="4A4A4A"/>
          <w:rPrChange w:id="159" w:author="Microsoft Office 用户" w:date="2016-03-13T19:14:00Z">
            <w:rPr>
              <w:rFonts w:ascii="微软雅黑" w:eastAsia="微软雅黑" w:hAnsi="微软雅黑" w:hint="eastAsia"/>
              <w:sz w:val="22"/>
              <w:lang w:val="zh-CN"/>
            </w:rPr>
          </w:rPrChange>
        </w:rPr>
        <w:t>界通常采用冷</w:t>
      </w:r>
      <w:r w:rsidR="007A04B1" w:rsidRPr="00AA5408">
        <w:rPr>
          <w:color w:val="4A4A4A"/>
          <w:rPrChange w:id="160" w:author="Microsoft Office 用户" w:date="2016-03-13T19:14:00Z">
            <w:rPr>
              <w:rFonts w:ascii="SimSun" w:eastAsia="SimSun" w:hAnsi="SimSun" w:cs="SimSun"/>
              <w:sz w:val="22"/>
              <w:lang w:val="zh-CN"/>
            </w:rPr>
          </w:rPrChange>
        </w:rPr>
        <w:t>钱</w:t>
      </w:r>
      <w:r w:rsidR="007A04B1" w:rsidRPr="00AA5408">
        <w:rPr>
          <w:rFonts w:hint="eastAsia"/>
          <w:color w:val="4A4A4A"/>
          <w:rPrChange w:id="161" w:author="Microsoft Office 用户" w:date="2016-03-13T19:14:00Z">
            <w:rPr>
              <w:rFonts w:ascii="微软雅黑" w:eastAsia="微软雅黑" w:hAnsi="微软雅黑" w:hint="eastAsia"/>
              <w:sz w:val="22"/>
              <w:lang w:val="zh-CN"/>
            </w:rPr>
          </w:rPrChange>
        </w:rPr>
        <w:t>包（</w:t>
      </w:r>
      <w:r w:rsidR="007A04B1" w:rsidRPr="00AA5408">
        <w:rPr>
          <w:color w:val="4A4A4A"/>
          <w:rPrChange w:id="162" w:author="Microsoft Office 用户" w:date="2016-03-13T19:14:00Z">
            <w:rPr>
              <w:rFonts w:ascii="SimSun" w:eastAsia="SimSun" w:hAnsi="SimSun" w:cs="SimSun"/>
              <w:sz w:val="22"/>
              <w:lang w:val="zh-CN"/>
            </w:rPr>
          </w:rPrChange>
        </w:rPr>
        <w:t>绝对</w:t>
      </w:r>
      <w:r w:rsidR="007A04B1" w:rsidRPr="00AA5408">
        <w:rPr>
          <w:rFonts w:hint="eastAsia"/>
          <w:color w:val="4A4A4A"/>
          <w:rPrChange w:id="163" w:author="Microsoft Office 用户" w:date="2016-03-13T19:14:00Z">
            <w:rPr>
              <w:rFonts w:ascii="微软雅黑" w:eastAsia="微软雅黑" w:hAnsi="微软雅黑" w:hint="eastAsia"/>
              <w:sz w:val="22"/>
              <w:lang w:val="zh-CN"/>
            </w:rPr>
          </w:rPrChange>
        </w:rPr>
        <w:t>不接触互</w:t>
      </w:r>
      <w:r w:rsidR="007A04B1" w:rsidRPr="00AA5408">
        <w:rPr>
          <w:color w:val="4A4A4A"/>
          <w:rPrChange w:id="164" w:author="Microsoft Office 用户" w:date="2016-03-13T19:14:00Z">
            <w:rPr>
              <w:rFonts w:ascii="SimSun" w:eastAsia="SimSun" w:hAnsi="SimSun" w:cs="SimSun"/>
              <w:sz w:val="22"/>
              <w:lang w:val="zh-CN"/>
            </w:rPr>
          </w:rPrChange>
        </w:rPr>
        <w:t>联</w:t>
      </w:r>
      <w:r w:rsidR="007A04B1" w:rsidRPr="00AA5408">
        <w:rPr>
          <w:rFonts w:hint="eastAsia"/>
          <w:color w:val="4A4A4A"/>
          <w:rPrChange w:id="165" w:author="Microsoft Office 用户" w:date="2016-03-13T19:14:00Z">
            <w:rPr>
              <w:rFonts w:ascii="微软雅黑" w:eastAsia="微软雅黑" w:hAnsi="微软雅黑" w:hint="eastAsia"/>
              <w:sz w:val="22"/>
              <w:lang w:val="zh-CN"/>
            </w:rPr>
          </w:rPrChange>
        </w:rPr>
        <w:t>网的</w:t>
      </w:r>
      <w:r w:rsidR="007A04B1" w:rsidRPr="00AA5408">
        <w:rPr>
          <w:color w:val="4A4A4A"/>
          <w:rPrChange w:id="166" w:author="Microsoft Office 用户" w:date="2016-03-13T19:14:00Z">
            <w:rPr>
              <w:rFonts w:ascii="SimSun" w:eastAsia="SimSun" w:hAnsi="SimSun" w:cs="SimSun"/>
              <w:sz w:val="22"/>
              <w:lang w:val="zh-CN"/>
            </w:rPr>
          </w:rPrChange>
        </w:rPr>
        <w:t>钱</w:t>
      </w:r>
      <w:r w:rsidR="007A04B1" w:rsidRPr="00AA5408">
        <w:rPr>
          <w:rFonts w:hint="eastAsia"/>
          <w:color w:val="4A4A4A"/>
          <w:rPrChange w:id="167" w:author="Microsoft Office 用户" w:date="2016-03-13T19:14:00Z">
            <w:rPr>
              <w:rFonts w:ascii="微软雅黑" w:eastAsia="微软雅黑" w:hAnsi="微软雅黑" w:hint="eastAsia"/>
              <w:sz w:val="22"/>
              <w:lang w:val="zh-CN"/>
            </w:rPr>
          </w:rPrChange>
        </w:rPr>
        <w:t>包）来保存大量比特</w:t>
      </w:r>
      <w:r w:rsidR="007A04B1" w:rsidRPr="00AA5408">
        <w:rPr>
          <w:color w:val="4A4A4A"/>
          <w:rPrChange w:id="168" w:author="Microsoft Office 用户" w:date="2016-03-13T19:14:00Z">
            <w:rPr>
              <w:rFonts w:ascii="SimSun" w:eastAsia="SimSun" w:hAnsi="SimSun" w:cs="SimSun"/>
              <w:sz w:val="22"/>
              <w:lang w:val="zh-CN"/>
            </w:rPr>
          </w:rPrChange>
        </w:rPr>
        <w:t>币</w:t>
      </w:r>
      <w:r w:rsidR="007A04B1" w:rsidRPr="00AA5408">
        <w:rPr>
          <w:color w:val="4A4A4A"/>
          <w:rPrChange w:id="169" w:author="Microsoft Office 用户" w:date="2016-03-13T19:14:00Z">
            <w:rPr>
              <w:rFonts w:ascii="微软雅黑" w:eastAsia="微软雅黑" w:hAnsi="微软雅黑"/>
              <w:sz w:val="22"/>
            </w:rPr>
          </w:rPrChange>
        </w:rPr>
        <w:t>.</w:t>
      </w:r>
    </w:p>
    <w:p w14:paraId="77F1B6FB" w14:textId="68D323A4" w:rsidR="007240A3" w:rsidRPr="00AA5408" w:rsidRDefault="007240A3" w:rsidP="00AA5408">
      <w:pPr>
        <w:pStyle w:val="a7"/>
        <w:shd w:val="clear" w:color="auto" w:fill="FFFFFF"/>
        <w:spacing w:before="0" w:beforeAutospacing="0" w:after="0" w:afterAutospacing="0" w:line="450" w:lineRule="atLeast"/>
        <w:ind w:firstLine="420"/>
        <w:rPr>
          <w:color w:val="4A4A4A"/>
          <w:rPrChange w:id="170" w:author="Microsoft Office 用户" w:date="2016-03-13T19:14:00Z">
            <w:rPr>
              <w:rFonts w:ascii="微软雅黑" w:eastAsia="微软雅黑" w:hAnsi="微软雅黑"/>
              <w:b/>
              <w:color w:val="333333"/>
              <w:shd w:val="clear" w:color="auto" w:fill="FFFFFF"/>
            </w:rPr>
          </w:rPrChange>
        </w:rPr>
        <w:pPrChange w:id="171" w:author="Microsoft Office 用户" w:date="2016-03-13T19:14:00Z">
          <w:pPr>
            <w:ind w:firstLine="420"/>
          </w:pPr>
        </w:pPrChange>
      </w:pPr>
      <w:r w:rsidRPr="00AA5408">
        <w:rPr>
          <w:rFonts w:hint="eastAsia"/>
          <w:color w:val="4A4A4A"/>
          <w:rPrChange w:id="172" w:author="Microsoft Office 用户" w:date="2016-03-13T19:14:00Z">
            <w:rPr>
              <w:rFonts w:ascii="微软雅黑" w:eastAsia="微软雅黑" w:hAnsi="微软雅黑" w:hint="eastAsia"/>
              <w:b/>
              <w:color w:val="333333"/>
              <w:shd w:val="clear" w:color="auto" w:fill="FFFFFF"/>
            </w:rPr>
          </w:rPrChange>
        </w:rPr>
        <w:t>什么是冷储存</w:t>
      </w:r>
      <w:r w:rsidRPr="00AA5408">
        <w:rPr>
          <w:color w:val="4A4A4A"/>
          <w:rPrChange w:id="173" w:author="Microsoft Office 用户" w:date="2016-03-13T19:14:00Z">
            <w:rPr>
              <w:rFonts w:ascii="微软雅黑" w:eastAsia="微软雅黑" w:hAnsi="微软雅黑"/>
              <w:b/>
              <w:color w:val="333333"/>
              <w:shd w:val="clear" w:color="auto" w:fill="FFFFFF"/>
            </w:rPr>
          </w:rPrChange>
        </w:rPr>
        <w:t>?</w:t>
      </w:r>
    </w:p>
    <w:p w14:paraId="0FB14D60" w14:textId="77777777" w:rsidR="007240A3" w:rsidRPr="00AA5408" w:rsidRDefault="007240A3" w:rsidP="00AA5408">
      <w:pPr>
        <w:pStyle w:val="a7"/>
        <w:shd w:val="clear" w:color="auto" w:fill="FFFFFF"/>
        <w:spacing w:before="0" w:beforeAutospacing="0" w:after="0" w:afterAutospacing="0" w:line="450" w:lineRule="atLeast"/>
        <w:ind w:firstLine="420"/>
        <w:rPr>
          <w:color w:val="4A4A4A"/>
          <w:rPrChange w:id="174" w:author="Microsoft Office 用户" w:date="2016-03-13T19:14:00Z">
            <w:rPr>
              <w:rFonts w:ascii="微软雅黑" w:eastAsia="微软雅黑" w:hAnsi="微软雅黑"/>
              <w:color w:val="333333"/>
              <w:shd w:val="clear" w:color="auto" w:fill="FFFFFF"/>
            </w:rPr>
          </w:rPrChange>
        </w:rPr>
        <w:pPrChange w:id="175" w:author="Microsoft Office 用户" w:date="2016-03-13T19:14:00Z">
          <w:pPr>
            <w:ind w:firstLine="420"/>
          </w:pPr>
        </w:pPrChange>
      </w:pPr>
      <w:r w:rsidRPr="00AA5408">
        <w:rPr>
          <w:rFonts w:hint="eastAsia"/>
          <w:color w:val="4A4A4A"/>
          <w:rPrChange w:id="176" w:author="Microsoft Office 用户" w:date="2016-03-13T19:14:00Z">
            <w:rPr>
              <w:rFonts w:ascii="微软雅黑" w:eastAsia="微软雅黑" w:hAnsi="微软雅黑" w:hint="eastAsia"/>
              <w:color w:val="333333"/>
              <w:shd w:val="clear" w:color="auto" w:fill="FFFFFF"/>
            </w:rPr>
          </w:rPrChange>
        </w:rPr>
        <w:t>比特币钱包的冷储存（</w:t>
      </w:r>
      <w:r w:rsidRPr="00AA5408">
        <w:rPr>
          <w:rFonts w:hint="eastAsia"/>
          <w:color w:val="4A4A4A"/>
          <w:rPrChange w:id="177" w:author="Microsoft Office 用户" w:date="2016-03-13T19:14:00Z">
            <w:rPr>
              <w:rFonts w:ascii="微软雅黑" w:eastAsia="微软雅黑" w:hAnsi="微软雅黑" w:hint="eastAsia"/>
              <w:color w:val="333333"/>
              <w:shd w:val="clear" w:color="auto" w:fill="FFFFFF"/>
            </w:rPr>
          </w:rPrChange>
        </w:rPr>
        <w:t>Cold storage</w:t>
      </w:r>
      <w:r w:rsidRPr="00AA5408">
        <w:rPr>
          <w:rFonts w:hint="eastAsia"/>
          <w:color w:val="4A4A4A"/>
          <w:rPrChange w:id="178" w:author="Microsoft Office 用户" w:date="2016-03-13T19:14:00Z">
            <w:rPr>
              <w:rFonts w:ascii="微软雅黑" w:eastAsia="微软雅黑" w:hAnsi="微软雅黑" w:hint="eastAsia"/>
              <w:color w:val="333333"/>
              <w:shd w:val="clear" w:color="auto" w:fill="FFFFFF"/>
            </w:rPr>
          </w:rPrChange>
        </w:rPr>
        <w:t>）是指将钱包离线保存的一种方法。具体来说，玩家在一台离线的电脑上生成比特币地址和私钥，并将其妥善保存起来。以后挖矿或者在交易平台得到的比特币都可以发到这个离线生成的比特币</w:t>
      </w:r>
      <w:r w:rsidRPr="00AA5408">
        <w:rPr>
          <w:rFonts w:hint="eastAsia"/>
          <w:color w:val="4A4A4A"/>
          <w:rPrChange w:id="179" w:author="Microsoft Office 用户" w:date="2016-03-13T19:14:00Z">
            <w:rPr>
              <w:rFonts w:ascii="微软雅黑" w:eastAsia="微软雅黑" w:hAnsi="微软雅黑" w:hint="eastAsia"/>
              <w:color w:val="333333"/>
              <w:shd w:val="clear" w:color="auto" w:fill="FFFFFF"/>
            </w:rPr>
          </w:rPrChange>
        </w:rPr>
        <w:lastRenderedPageBreak/>
        <w:t>地址上面。由这台离线电脑生成的私钥永远不在其它在线终端或者网络上出现。</w:t>
      </w:r>
    </w:p>
    <w:p w14:paraId="61986982" w14:textId="6455B380" w:rsidR="007059FC" w:rsidRPr="00AA5408" w:rsidRDefault="007059FC" w:rsidP="00AA5408">
      <w:pPr>
        <w:pStyle w:val="a7"/>
        <w:shd w:val="clear" w:color="auto" w:fill="FFFFFF"/>
        <w:spacing w:before="0" w:beforeAutospacing="0" w:after="0" w:afterAutospacing="0" w:line="450" w:lineRule="atLeast"/>
        <w:ind w:firstLine="420"/>
        <w:rPr>
          <w:color w:val="4A4A4A"/>
          <w:rPrChange w:id="180" w:author="Microsoft Office 用户" w:date="2016-03-13T19:14:00Z">
            <w:rPr>
              <w:rFonts w:eastAsia="Times New Roman"/>
              <w:b/>
            </w:rPr>
          </w:rPrChange>
        </w:rPr>
        <w:pPrChange w:id="181" w:author="Microsoft Office 用户" w:date="2016-03-13T19:14:00Z">
          <w:pPr>
            <w:ind w:firstLine="420"/>
          </w:pPr>
        </w:pPrChange>
      </w:pPr>
      <w:r w:rsidRPr="00AA5408">
        <w:rPr>
          <w:rFonts w:hint="eastAsia"/>
          <w:color w:val="4A4A4A"/>
          <w:rPrChange w:id="182" w:author="Microsoft Office 用户" w:date="2016-03-13T19:14:00Z">
            <w:rPr>
              <w:rFonts w:ascii="微软雅黑" w:eastAsia="微软雅黑" w:hAnsi="微软雅黑" w:hint="eastAsia"/>
              <w:b/>
              <w:color w:val="333333"/>
              <w:shd w:val="clear" w:color="auto" w:fill="FFFFFF"/>
            </w:rPr>
          </w:rPrChange>
        </w:rPr>
        <w:t>为什么要使用冷储</w:t>
      </w:r>
      <w:r w:rsidR="00530ED7" w:rsidRPr="00AA5408">
        <w:rPr>
          <w:rFonts w:hint="eastAsia"/>
          <w:color w:val="4A4A4A"/>
          <w:rPrChange w:id="183" w:author="Microsoft Office 用户" w:date="2016-03-13T19:14:00Z">
            <w:rPr>
              <w:rFonts w:ascii="微软雅黑" w:eastAsia="微软雅黑" w:hAnsi="微软雅黑" w:hint="eastAsia"/>
              <w:b/>
              <w:color w:val="333333"/>
              <w:shd w:val="clear" w:color="auto" w:fill="FFFFFF"/>
            </w:rPr>
          </w:rPrChange>
        </w:rPr>
        <w:t>存</w:t>
      </w:r>
      <w:r w:rsidRPr="00AA5408">
        <w:rPr>
          <w:color w:val="4A4A4A"/>
          <w:rPrChange w:id="184" w:author="Microsoft Office 用户" w:date="2016-03-13T19:14:00Z">
            <w:rPr>
              <w:rFonts w:ascii="微软雅黑" w:eastAsia="微软雅黑" w:hAnsi="微软雅黑"/>
              <w:b/>
              <w:color w:val="333333"/>
              <w:shd w:val="clear" w:color="auto" w:fill="FFFFFF"/>
            </w:rPr>
          </w:rPrChange>
        </w:rPr>
        <w:t>?</w:t>
      </w:r>
    </w:p>
    <w:p w14:paraId="1805A47F" w14:textId="47A69D6D" w:rsidR="005C368D" w:rsidRPr="00AA5408" w:rsidRDefault="005C368D" w:rsidP="00AA5408">
      <w:pPr>
        <w:pStyle w:val="a7"/>
        <w:shd w:val="clear" w:color="auto" w:fill="FFFFFF"/>
        <w:spacing w:before="0" w:beforeAutospacing="0" w:after="0" w:afterAutospacing="0" w:line="450" w:lineRule="atLeast"/>
        <w:ind w:firstLine="420"/>
        <w:rPr>
          <w:color w:val="4A4A4A"/>
          <w:rPrChange w:id="185" w:author="Microsoft Office 用户" w:date="2016-03-13T19:14:00Z">
            <w:rPr>
              <w:rFonts w:ascii="微软雅黑" w:eastAsia="微软雅黑" w:hAnsi="微软雅黑"/>
              <w:color w:val="333333"/>
            </w:rPr>
          </w:rPrChange>
        </w:rPr>
        <w:pPrChange w:id="186" w:author="Microsoft Office 用户" w:date="2016-03-13T19:14:00Z">
          <w:pPr>
            <w:pStyle w:val="a7"/>
            <w:shd w:val="clear" w:color="auto" w:fill="FFFFFF"/>
            <w:spacing w:before="0" w:beforeAutospacing="0" w:after="0" w:afterAutospacing="0" w:line="420" w:lineRule="atLeast"/>
            <w:ind w:firstLine="480"/>
          </w:pPr>
        </w:pPrChange>
      </w:pPr>
      <w:r w:rsidRPr="00AA5408">
        <w:rPr>
          <w:rFonts w:hint="eastAsia"/>
          <w:color w:val="4A4A4A"/>
          <w:rPrChange w:id="187" w:author="Microsoft Office 用户" w:date="2016-03-13T19:14:00Z">
            <w:rPr>
              <w:rFonts w:ascii="微软雅黑" w:eastAsia="微软雅黑" w:hAnsi="微软雅黑" w:hint="eastAsia"/>
              <w:color w:val="333333"/>
              <w:shd w:val="clear" w:color="auto" w:fill="FFFFFF"/>
            </w:rPr>
          </w:rPrChange>
        </w:rPr>
        <w:t>使用比特币钱包冷储存技术主要是出于安全上的考量。举两个例子：</w:t>
      </w:r>
    </w:p>
    <w:p w14:paraId="0E95C436" w14:textId="5DF24446" w:rsidR="005C368D" w:rsidRPr="00AA5408" w:rsidRDefault="005C368D" w:rsidP="00AA5408">
      <w:pPr>
        <w:pStyle w:val="a7"/>
        <w:shd w:val="clear" w:color="auto" w:fill="FFFFFF"/>
        <w:spacing w:before="0" w:beforeAutospacing="0" w:after="0" w:afterAutospacing="0" w:line="450" w:lineRule="atLeast"/>
        <w:ind w:firstLine="420"/>
        <w:rPr>
          <w:color w:val="4A4A4A"/>
          <w:rPrChange w:id="188" w:author="Microsoft Office 用户" w:date="2016-03-13T19:14:00Z">
            <w:rPr>
              <w:rFonts w:ascii="微软雅黑" w:eastAsia="微软雅黑" w:hAnsi="微软雅黑"/>
              <w:color w:val="333333"/>
            </w:rPr>
          </w:rPrChange>
        </w:rPr>
        <w:pPrChange w:id="189" w:author="Microsoft Office 用户" w:date="2016-03-13T19:14:00Z">
          <w:pPr>
            <w:pStyle w:val="a7"/>
            <w:shd w:val="clear" w:color="auto" w:fill="FFFFFF"/>
            <w:spacing w:before="0" w:beforeAutospacing="0" w:after="0" w:afterAutospacing="0" w:line="420" w:lineRule="atLeast"/>
            <w:ind w:firstLine="480"/>
          </w:pPr>
        </w:pPrChange>
      </w:pPr>
      <w:r w:rsidRPr="00AA5408">
        <w:rPr>
          <w:rFonts w:hint="eastAsia"/>
          <w:color w:val="4A4A4A"/>
          <w:rPrChange w:id="190" w:author="Microsoft Office 用户" w:date="2016-03-13T19:14:00Z">
            <w:rPr>
              <w:rFonts w:ascii="微软雅黑" w:eastAsia="微软雅黑" w:hAnsi="微软雅黑" w:hint="eastAsia"/>
              <w:color w:val="333333"/>
            </w:rPr>
          </w:rPrChange>
        </w:rPr>
        <w:t>1</w:t>
      </w:r>
      <w:r w:rsidRPr="00AA5408">
        <w:rPr>
          <w:rFonts w:hint="eastAsia"/>
          <w:color w:val="4A4A4A"/>
          <w:rPrChange w:id="191" w:author="Microsoft Office 用户" w:date="2016-03-13T19:14:00Z">
            <w:rPr>
              <w:rFonts w:ascii="微软雅黑" w:eastAsia="微软雅黑" w:hAnsi="微软雅黑" w:hint="eastAsia"/>
              <w:color w:val="333333"/>
            </w:rPr>
          </w:rPrChange>
        </w:rPr>
        <w:t>、某比特币超级大户想保证他的比特币钱包绝对安全，即使在电脑被黑客入侵的情况下，黑客依然得不到比特币私钥。这样，这位大户就必须使用冷储存技术，他离线生成几对比特币地址和私钥，作为冷储存钱包，以后所有需要储存的比特币都发到这些地址上面。这样初步就保证了比特币的安全。</w:t>
      </w:r>
    </w:p>
    <w:p w14:paraId="2294F5CE" w14:textId="77777777" w:rsidR="005C368D" w:rsidRPr="00AA5408" w:rsidDel="009B1929" w:rsidRDefault="005C368D" w:rsidP="00AA5408">
      <w:pPr>
        <w:pStyle w:val="a7"/>
        <w:shd w:val="clear" w:color="auto" w:fill="FFFFFF"/>
        <w:spacing w:before="0" w:beforeAutospacing="0" w:after="0" w:afterAutospacing="0" w:line="450" w:lineRule="atLeast"/>
        <w:ind w:firstLine="420"/>
        <w:rPr>
          <w:del w:id="192" w:author="Microsoft Office 用户" w:date="2016-03-13T19:15:00Z"/>
          <w:color w:val="4A4A4A"/>
          <w:rPrChange w:id="193" w:author="Microsoft Office 用户" w:date="2016-03-13T19:14:00Z">
            <w:rPr>
              <w:del w:id="194" w:author="Microsoft Office 用户" w:date="2016-03-13T19:15:00Z"/>
              <w:rFonts w:ascii="微软雅黑" w:eastAsia="微软雅黑" w:hAnsi="微软雅黑"/>
              <w:color w:val="333333"/>
            </w:rPr>
          </w:rPrChange>
        </w:rPr>
        <w:pPrChange w:id="195" w:author="Microsoft Office 用户" w:date="2016-03-13T19:14:00Z">
          <w:pPr>
            <w:pStyle w:val="a7"/>
            <w:shd w:val="clear" w:color="auto" w:fill="FFFFFF"/>
            <w:spacing w:before="0" w:beforeAutospacing="0" w:after="0" w:afterAutospacing="0" w:line="420" w:lineRule="atLeast"/>
            <w:ind w:firstLine="480"/>
          </w:pPr>
        </w:pPrChange>
      </w:pPr>
      <w:r w:rsidRPr="00AA5408">
        <w:rPr>
          <w:rFonts w:hint="eastAsia"/>
          <w:color w:val="4A4A4A"/>
          <w:rPrChange w:id="196" w:author="Microsoft Office 用户" w:date="2016-03-13T19:14:00Z">
            <w:rPr>
              <w:rFonts w:ascii="微软雅黑" w:eastAsia="微软雅黑" w:hAnsi="微软雅黑" w:hint="eastAsia"/>
              <w:color w:val="333333"/>
            </w:rPr>
          </w:rPrChange>
        </w:rPr>
        <w:t>2</w:t>
      </w:r>
      <w:r w:rsidRPr="00AA5408">
        <w:rPr>
          <w:rFonts w:hint="eastAsia"/>
          <w:color w:val="4A4A4A"/>
          <w:rPrChange w:id="197" w:author="Microsoft Office 用户" w:date="2016-03-13T19:14:00Z">
            <w:rPr>
              <w:rFonts w:ascii="微软雅黑" w:eastAsia="微软雅黑" w:hAnsi="微软雅黑" w:hint="eastAsia"/>
              <w:color w:val="333333"/>
            </w:rPr>
          </w:rPrChange>
        </w:rPr>
        <w:t>、某比特币交易平台每天有庞大的比特币用户群，用户在平台上存有数以万计的比特币。为了保证这些比特币的安全，交易平台的管理人员便每天定时将主机服务器上所储存的比特币放入冷储存钱包中。而只在服务器上存有少量的比特币，来应付正常的提现请求，这样就算黑客入侵了交易平台主机也无法得到用户所储存的比特币。</w:t>
      </w:r>
    </w:p>
    <w:p w14:paraId="387996EB" w14:textId="77777777" w:rsidR="005C368D" w:rsidRPr="00AA5408" w:rsidRDefault="005C368D" w:rsidP="009B1929">
      <w:pPr>
        <w:pStyle w:val="a7"/>
        <w:shd w:val="clear" w:color="auto" w:fill="FFFFFF"/>
        <w:spacing w:before="0" w:beforeAutospacing="0" w:after="0" w:afterAutospacing="0" w:line="450" w:lineRule="atLeast"/>
        <w:ind w:firstLine="420"/>
        <w:rPr>
          <w:color w:val="4A4A4A"/>
          <w:rPrChange w:id="198" w:author="Microsoft Office 用户" w:date="2016-03-13T19:14:00Z">
            <w:rPr>
              <w:rFonts w:eastAsia="Times New Roman"/>
            </w:rPr>
          </w:rPrChange>
        </w:rPr>
        <w:pPrChange w:id="199" w:author="Microsoft Office 用户" w:date="2016-03-13T19:15:00Z">
          <w:pPr>
            <w:ind w:firstLine="420"/>
          </w:pPr>
        </w:pPrChange>
      </w:pPr>
    </w:p>
    <w:p w14:paraId="72FA2997" w14:textId="52573784" w:rsidR="007059FC" w:rsidRPr="00AA5408" w:rsidRDefault="0068250E" w:rsidP="00AA5408">
      <w:pPr>
        <w:pStyle w:val="a7"/>
        <w:shd w:val="clear" w:color="auto" w:fill="FFFFFF"/>
        <w:spacing w:before="0" w:beforeAutospacing="0" w:after="0" w:afterAutospacing="0" w:line="450" w:lineRule="atLeast"/>
        <w:ind w:firstLine="420"/>
        <w:rPr>
          <w:color w:val="4A4A4A"/>
          <w:rPrChange w:id="200" w:author="Microsoft Office 用户" w:date="2016-03-13T19:14:00Z">
            <w:rPr>
              <w:rFonts w:ascii="微软雅黑" w:eastAsia="微软雅黑" w:hAnsi="微软雅黑"/>
              <w:b/>
              <w:color w:val="333333"/>
              <w:shd w:val="clear" w:color="auto" w:fill="FFFFFF"/>
            </w:rPr>
          </w:rPrChange>
        </w:rPr>
        <w:pPrChange w:id="201" w:author="Microsoft Office 用户" w:date="2016-03-13T19:14:00Z">
          <w:pPr>
            <w:ind w:firstLine="420"/>
          </w:pPr>
        </w:pPrChange>
      </w:pPr>
      <w:r w:rsidRPr="00AA5408">
        <w:rPr>
          <w:color w:val="4A4A4A"/>
          <w:rPrChange w:id="202" w:author="Microsoft Office 用户" w:date="2016-03-13T19:14:00Z">
            <w:rPr>
              <w:rFonts w:ascii="微软雅黑" w:eastAsia="微软雅黑" w:hAnsi="微软雅黑"/>
              <w:b/>
              <w:color w:val="333333"/>
              <w:shd w:val="clear" w:color="auto" w:fill="FFFFFF"/>
            </w:rPr>
          </w:rPrChange>
        </w:rPr>
        <w:t>如何进行冷储</w:t>
      </w:r>
      <w:r w:rsidR="00530ED7" w:rsidRPr="00AA5408">
        <w:rPr>
          <w:rFonts w:hint="eastAsia"/>
          <w:color w:val="4A4A4A"/>
          <w:rPrChange w:id="203" w:author="Microsoft Office 用户" w:date="2016-03-13T19:14:00Z">
            <w:rPr>
              <w:rFonts w:ascii="微软雅黑" w:eastAsia="微软雅黑" w:hAnsi="微软雅黑" w:hint="eastAsia"/>
              <w:b/>
              <w:color w:val="333333"/>
              <w:shd w:val="clear" w:color="auto" w:fill="FFFFFF"/>
            </w:rPr>
          </w:rPrChange>
        </w:rPr>
        <w:t>存</w:t>
      </w:r>
      <w:r w:rsidRPr="00AA5408">
        <w:rPr>
          <w:color w:val="4A4A4A"/>
          <w:rPrChange w:id="204" w:author="Microsoft Office 用户" w:date="2016-03-13T19:14:00Z">
            <w:rPr>
              <w:rFonts w:ascii="微软雅黑" w:eastAsia="微软雅黑" w:hAnsi="微软雅黑"/>
              <w:b/>
              <w:color w:val="333333"/>
              <w:shd w:val="clear" w:color="auto" w:fill="FFFFFF"/>
            </w:rPr>
          </w:rPrChange>
        </w:rPr>
        <w:t>？</w:t>
      </w:r>
    </w:p>
    <w:p w14:paraId="4CC09247" w14:textId="7E24BFCE" w:rsidR="00162E6F" w:rsidRPr="00AA5408" w:rsidRDefault="00162E6F" w:rsidP="00AA5408">
      <w:pPr>
        <w:pStyle w:val="a7"/>
        <w:shd w:val="clear" w:color="auto" w:fill="FFFFFF"/>
        <w:spacing w:before="0" w:beforeAutospacing="0" w:after="0" w:afterAutospacing="0" w:line="450" w:lineRule="atLeast"/>
        <w:ind w:firstLine="420"/>
        <w:rPr>
          <w:color w:val="4A4A4A"/>
          <w:rPrChange w:id="205" w:author="Microsoft Office 用户" w:date="2016-03-13T19:14:00Z">
            <w:rPr>
              <w:rFonts w:ascii="微软雅黑" w:eastAsia="微软雅黑" w:hAnsi="微软雅黑"/>
              <w:sz w:val="22"/>
              <w:lang w:val="zh-CN"/>
            </w:rPr>
          </w:rPrChange>
        </w:rPr>
        <w:pPrChange w:id="206" w:author="Microsoft Office 用户" w:date="2016-03-13T19:14:00Z">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pPr>
        </w:pPrChange>
      </w:pPr>
      <w:r w:rsidRPr="00AA5408">
        <w:rPr>
          <w:rFonts w:hint="eastAsia"/>
          <w:color w:val="4A4A4A"/>
          <w:rPrChange w:id="207" w:author="Microsoft Office 用户" w:date="2016-03-13T19:14:00Z">
            <w:rPr>
              <w:rFonts w:ascii="微软雅黑" w:eastAsia="微软雅黑" w:hAnsi="微软雅黑" w:hint="eastAsia"/>
              <w:sz w:val="22"/>
              <w:lang w:val="zh-CN"/>
            </w:rPr>
          </w:rPrChange>
        </w:rPr>
        <w:t xml:space="preserve">( </w:t>
      </w:r>
      <w:r w:rsidRPr="00AA5408">
        <w:rPr>
          <w:rFonts w:hint="eastAsia"/>
          <w:color w:val="4A4A4A"/>
          <w:rPrChange w:id="208" w:author="Microsoft Office 用户" w:date="2016-03-13T19:14:00Z">
            <w:rPr>
              <w:rFonts w:ascii="微软雅黑" w:eastAsia="微软雅黑" w:hAnsi="微软雅黑" w:hint="eastAsia"/>
              <w:sz w:val="22"/>
              <w:lang w:val="zh-CN"/>
            </w:rPr>
          </w:rPrChange>
        </w:rPr>
        <w:t>一</w:t>
      </w:r>
      <w:r w:rsidRPr="00AA5408">
        <w:rPr>
          <w:rFonts w:hint="eastAsia"/>
          <w:color w:val="4A4A4A"/>
          <w:rPrChange w:id="209" w:author="Microsoft Office 用户" w:date="2016-03-13T19:14:00Z">
            <w:rPr>
              <w:rFonts w:ascii="微软雅黑" w:eastAsia="微软雅黑" w:hAnsi="微软雅黑" w:hint="eastAsia"/>
              <w:sz w:val="22"/>
              <w:lang w:val="zh-CN"/>
            </w:rPr>
          </w:rPrChange>
        </w:rPr>
        <w:t xml:space="preserve"> ) </w:t>
      </w:r>
      <w:r w:rsidRPr="00AA5408">
        <w:rPr>
          <w:rFonts w:hint="eastAsia"/>
          <w:color w:val="4A4A4A"/>
          <w:rPrChange w:id="210" w:author="Microsoft Office 用户" w:date="2016-03-13T19:14:00Z">
            <w:rPr>
              <w:rFonts w:ascii="微软雅黑" w:eastAsia="微软雅黑" w:hAnsi="微软雅黑" w:hint="eastAsia"/>
              <w:sz w:val="22"/>
              <w:lang w:val="zh-CN"/>
            </w:rPr>
          </w:rPrChange>
        </w:rPr>
        <w:t>私钥产生和备份</w:t>
      </w:r>
      <w:r w:rsidRPr="00AA5408">
        <w:rPr>
          <w:rFonts w:hint="eastAsia"/>
          <w:color w:val="4A4A4A"/>
          <w:rPrChange w:id="211" w:author="Microsoft Office 用户" w:date="2016-03-13T19:14:00Z">
            <w:rPr>
              <w:rFonts w:ascii="微软雅黑" w:eastAsia="微软雅黑" w:hAnsi="微软雅黑" w:hint="eastAsia"/>
              <w:sz w:val="22"/>
              <w:lang w:val="zh-CN"/>
            </w:rPr>
          </w:rPrChange>
        </w:rPr>
        <w:t xml:space="preserve">  </w:t>
      </w:r>
    </w:p>
    <w:p w14:paraId="4F48E038" w14:textId="62DF32FA" w:rsidR="00162E6F" w:rsidRPr="00AA5408" w:rsidRDefault="00162E6F" w:rsidP="00AA5408">
      <w:pPr>
        <w:pStyle w:val="a7"/>
        <w:shd w:val="clear" w:color="auto" w:fill="FFFFFF"/>
        <w:spacing w:before="0" w:beforeAutospacing="0" w:after="0" w:afterAutospacing="0" w:line="450" w:lineRule="atLeast"/>
        <w:ind w:firstLine="420"/>
        <w:rPr>
          <w:color w:val="4A4A4A"/>
          <w:rPrChange w:id="212" w:author="Microsoft Office 用户" w:date="2016-03-13T19:14:00Z">
            <w:rPr>
              <w:rFonts w:ascii="微软雅黑" w:eastAsia="微软雅黑" w:hAnsi="微软雅黑"/>
              <w:sz w:val="22"/>
              <w:lang w:val="zh-CN"/>
            </w:rPr>
          </w:rPrChange>
        </w:rPr>
        <w:pPrChange w:id="213" w:author="Microsoft Office 用户" w:date="2016-03-13T19:14:00Z">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pPr>
        </w:pPrChange>
      </w:pPr>
      <w:r w:rsidRPr="00AA5408">
        <w:rPr>
          <w:rFonts w:hint="eastAsia"/>
          <w:color w:val="4A4A4A"/>
          <w:rPrChange w:id="214" w:author="Microsoft Office 用户" w:date="2016-03-13T19:14:00Z">
            <w:rPr>
              <w:rFonts w:ascii="微软雅黑" w:eastAsia="微软雅黑" w:hAnsi="微软雅黑" w:hint="eastAsia"/>
              <w:sz w:val="22"/>
              <w:lang w:val="zh-CN"/>
            </w:rPr>
          </w:rPrChange>
        </w:rPr>
        <w:t>1.</w:t>
      </w:r>
      <w:r w:rsidRPr="00AA5408">
        <w:rPr>
          <w:rFonts w:hint="eastAsia"/>
          <w:color w:val="4A4A4A"/>
          <w:rPrChange w:id="215" w:author="Microsoft Office 用户" w:date="2016-03-13T19:14:00Z">
            <w:rPr>
              <w:rFonts w:ascii="微软雅黑" w:eastAsia="微软雅黑" w:hAnsi="微软雅黑" w:hint="eastAsia"/>
              <w:sz w:val="22"/>
              <w:lang w:val="zh-CN"/>
            </w:rPr>
          </w:rPrChange>
        </w:rPr>
        <w:t>在完全离线的电脑上生成</w:t>
      </w:r>
      <w:r w:rsidRPr="00AA5408">
        <w:rPr>
          <w:rFonts w:hint="eastAsia"/>
          <w:color w:val="4A4A4A"/>
          <w:rPrChange w:id="216" w:author="Microsoft Office 用户" w:date="2016-03-13T19:14:00Z">
            <w:rPr>
              <w:rFonts w:ascii="微软雅黑" w:eastAsia="微软雅黑" w:hAnsi="微软雅黑" w:hint="eastAsia"/>
              <w:sz w:val="22"/>
              <w:lang w:val="zh-CN"/>
            </w:rPr>
          </w:rPrChange>
        </w:rPr>
        <w:t>10000</w:t>
      </w:r>
      <w:r w:rsidRPr="00AA5408">
        <w:rPr>
          <w:rFonts w:hint="eastAsia"/>
          <w:color w:val="4A4A4A"/>
          <w:rPrChange w:id="217" w:author="Microsoft Office 用户" w:date="2016-03-13T19:14:00Z">
            <w:rPr>
              <w:rFonts w:ascii="微软雅黑" w:eastAsia="微软雅黑" w:hAnsi="微软雅黑" w:hint="eastAsia"/>
              <w:sz w:val="22"/>
              <w:lang w:val="zh-CN"/>
            </w:rPr>
          </w:rPrChange>
        </w:rPr>
        <w:t>个私钥和对应的地址。</w:t>
      </w:r>
    </w:p>
    <w:p w14:paraId="44A5F91F" w14:textId="27B38573" w:rsidR="00162E6F" w:rsidRPr="00AA5408" w:rsidRDefault="00162E6F" w:rsidP="00AA5408">
      <w:pPr>
        <w:pStyle w:val="a7"/>
        <w:shd w:val="clear" w:color="auto" w:fill="FFFFFF"/>
        <w:spacing w:before="0" w:beforeAutospacing="0" w:after="0" w:afterAutospacing="0" w:line="450" w:lineRule="atLeast"/>
        <w:ind w:firstLine="420"/>
        <w:rPr>
          <w:color w:val="4A4A4A"/>
          <w:rPrChange w:id="218" w:author="Microsoft Office 用户" w:date="2016-03-13T19:14:00Z">
            <w:rPr>
              <w:rFonts w:ascii="微软雅黑" w:eastAsia="微软雅黑" w:hAnsi="微软雅黑"/>
              <w:sz w:val="22"/>
              <w:lang w:val="zh-CN"/>
            </w:rPr>
          </w:rPrChange>
        </w:rPr>
        <w:pPrChange w:id="219" w:author="Microsoft Office 用户" w:date="2016-03-13T19:14:00Z">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pPr>
        </w:pPrChange>
      </w:pPr>
      <w:r w:rsidRPr="00AA5408">
        <w:rPr>
          <w:rFonts w:hint="eastAsia"/>
          <w:color w:val="4A4A4A"/>
          <w:rPrChange w:id="220" w:author="Microsoft Office 用户" w:date="2016-03-13T19:14:00Z">
            <w:rPr>
              <w:rFonts w:ascii="微软雅黑" w:eastAsia="微软雅黑" w:hAnsi="微软雅黑" w:hint="eastAsia"/>
              <w:sz w:val="22"/>
              <w:lang w:val="zh-CN"/>
            </w:rPr>
          </w:rPrChange>
        </w:rPr>
        <w:t>2.</w:t>
      </w:r>
      <w:r w:rsidRPr="00AA5408">
        <w:rPr>
          <w:rFonts w:hint="eastAsia"/>
          <w:color w:val="4A4A4A"/>
          <w:rPrChange w:id="221" w:author="Microsoft Office 用户" w:date="2016-03-13T19:14:00Z">
            <w:rPr>
              <w:rFonts w:ascii="微软雅黑" w:eastAsia="微软雅黑" w:hAnsi="微软雅黑" w:hint="eastAsia"/>
              <w:sz w:val="22"/>
              <w:lang w:val="zh-CN"/>
            </w:rPr>
          </w:rPrChange>
        </w:rPr>
        <w:t>在完全离线电脑上对私钥进行</w:t>
      </w:r>
      <w:r w:rsidRPr="00AA5408">
        <w:rPr>
          <w:rFonts w:hint="eastAsia"/>
          <w:color w:val="4A4A4A"/>
          <w:rPrChange w:id="222" w:author="Microsoft Office 用户" w:date="2016-03-13T19:14:00Z">
            <w:rPr>
              <w:rFonts w:ascii="微软雅黑" w:eastAsia="微软雅黑" w:hAnsi="微软雅黑" w:hint="eastAsia"/>
              <w:sz w:val="22"/>
              <w:lang w:val="zh-CN"/>
            </w:rPr>
          </w:rPrChange>
        </w:rPr>
        <w:t>AES</w:t>
      </w:r>
      <w:r w:rsidRPr="00AA5408">
        <w:rPr>
          <w:rFonts w:hint="eastAsia"/>
          <w:color w:val="4A4A4A"/>
          <w:rPrChange w:id="223" w:author="Microsoft Office 用户" w:date="2016-03-13T19:14:00Z">
            <w:rPr>
              <w:rFonts w:ascii="微软雅黑" w:eastAsia="微软雅黑" w:hAnsi="微软雅黑" w:hint="eastAsia"/>
              <w:sz w:val="22"/>
              <w:lang w:val="zh-CN"/>
            </w:rPr>
          </w:rPrChange>
        </w:rPr>
        <w:t>加密。</w:t>
      </w:r>
      <w:r w:rsidRPr="00AA5408">
        <w:rPr>
          <w:rFonts w:hint="eastAsia"/>
          <w:color w:val="4A4A4A"/>
          <w:rPrChange w:id="224" w:author="Microsoft Office 用户" w:date="2016-03-13T19:14:00Z">
            <w:rPr>
              <w:rFonts w:ascii="微软雅黑" w:eastAsia="微软雅黑" w:hAnsi="微软雅黑" w:hint="eastAsia"/>
              <w:sz w:val="22"/>
              <w:lang w:val="zh-CN"/>
            </w:rPr>
          </w:rPrChange>
        </w:rPr>
        <w:t xml:space="preserve">  </w:t>
      </w:r>
    </w:p>
    <w:p w14:paraId="3CF5D771" w14:textId="2D136472" w:rsidR="00162E6F" w:rsidRPr="00AA5408" w:rsidRDefault="00162E6F" w:rsidP="00AA5408">
      <w:pPr>
        <w:pStyle w:val="a7"/>
        <w:shd w:val="clear" w:color="auto" w:fill="FFFFFF"/>
        <w:spacing w:before="0" w:beforeAutospacing="0" w:after="0" w:afterAutospacing="0" w:line="450" w:lineRule="atLeast"/>
        <w:ind w:firstLine="420"/>
        <w:rPr>
          <w:color w:val="4A4A4A"/>
          <w:rPrChange w:id="225" w:author="Microsoft Office 用户" w:date="2016-03-13T19:14:00Z">
            <w:rPr>
              <w:rFonts w:ascii="微软雅黑" w:eastAsia="微软雅黑" w:hAnsi="微软雅黑"/>
              <w:sz w:val="22"/>
              <w:lang w:val="zh-CN"/>
            </w:rPr>
          </w:rPrChange>
        </w:rPr>
        <w:pPrChange w:id="226" w:author="Microsoft Office 用户" w:date="2016-03-13T19:14:00Z">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pPr>
        </w:pPrChange>
      </w:pPr>
      <w:r w:rsidRPr="00AA5408">
        <w:rPr>
          <w:rFonts w:hint="eastAsia"/>
          <w:color w:val="4A4A4A"/>
          <w:rPrChange w:id="227" w:author="Microsoft Office 用户" w:date="2016-03-13T19:14:00Z">
            <w:rPr>
              <w:rFonts w:ascii="微软雅黑" w:eastAsia="微软雅黑" w:hAnsi="微软雅黑" w:hint="eastAsia"/>
              <w:sz w:val="22"/>
              <w:lang w:val="zh-CN"/>
            </w:rPr>
          </w:rPrChange>
        </w:rPr>
        <w:t>3.</w:t>
      </w:r>
      <w:r w:rsidRPr="00AA5408">
        <w:rPr>
          <w:rFonts w:hint="eastAsia"/>
          <w:color w:val="4A4A4A"/>
          <w:rPrChange w:id="228" w:author="Microsoft Office 用户" w:date="2016-03-13T19:14:00Z">
            <w:rPr>
              <w:rFonts w:ascii="微软雅黑" w:eastAsia="微软雅黑" w:hAnsi="微软雅黑" w:hint="eastAsia"/>
              <w:sz w:val="22"/>
              <w:lang w:val="zh-CN"/>
            </w:rPr>
          </w:rPrChange>
        </w:rPr>
        <w:t>删除原始私钥。</w:t>
      </w:r>
      <w:r w:rsidRPr="00AA5408">
        <w:rPr>
          <w:rFonts w:hint="eastAsia"/>
          <w:color w:val="4A4A4A"/>
          <w:rPrChange w:id="229" w:author="Microsoft Office 用户" w:date="2016-03-13T19:14:00Z">
            <w:rPr>
              <w:rFonts w:ascii="微软雅黑" w:eastAsia="微软雅黑" w:hAnsi="微软雅黑" w:hint="eastAsia"/>
              <w:sz w:val="22"/>
              <w:lang w:val="zh-CN"/>
            </w:rPr>
          </w:rPrChange>
        </w:rPr>
        <w:t xml:space="preserve">  </w:t>
      </w:r>
    </w:p>
    <w:p w14:paraId="3F9BCC91" w14:textId="017C6925" w:rsidR="00162E6F" w:rsidRPr="00AA5408" w:rsidRDefault="00162E6F" w:rsidP="00AA5408">
      <w:pPr>
        <w:pStyle w:val="a7"/>
        <w:shd w:val="clear" w:color="auto" w:fill="FFFFFF"/>
        <w:spacing w:before="0" w:beforeAutospacing="0" w:after="0" w:afterAutospacing="0" w:line="450" w:lineRule="atLeast"/>
        <w:ind w:firstLine="420"/>
        <w:rPr>
          <w:color w:val="4A4A4A"/>
          <w:rPrChange w:id="230" w:author="Microsoft Office 用户" w:date="2016-03-13T19:14:00Z">
            <w:rPr>
              <w:rFonts w:ascii="微软雅黑" w:eastAsia="微软雅黑" w:hAnsi="微软雅黑"/>
              <w:sz w:val="22"/>
              <w:lang w:val="zh-CN"/>
            </w:rPr>
          </w:rPrChange>
        </w:rPr>
        <w:pPrChange w:id="231" w:author="Microsoft Office 用户" w:date="2016-03-13T19:14:00Z">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pPr>
        </w:pPrChange>
      </w:pPr>
      <w:r w:rsidRPr="00AA5408">
        <w:rPr>
          <w:rFonts w:hint="eastAsia"/>
          <w:color w:val="4A4A4A"/>
          <w:rPrChange w:id="232" w:author="Microsoft Office 用户" w:date="2016-03-13T19:14:00Z">
            <w:rPr>
              <w:rFonts w:ascii="微软雅黑" w:eastAsia="微软雅黑" w:hAnsi="微软雅黑" w:hint="eastAsia"/>
              <w:sz w:val="22"/>
              <w:lang w:val="zh-CN"/>
            </w:rPr>
          </w:rPrChange>
        </w:rPr>
        <w:t>4.AES</w:t>
      </w:r>
      <w:r w:rsidRPr="00AA5408">
        <w:rPr>
          <w:rFonts w:hint="eastAsia"/>
          <w:color w:val="4A4A4A"/>
          <w:rPrChange w:id="233" w:author="Microsoft Office 用户" w:date="2016-03-13T19:14:00Z">
            <w:rPr>
              <w:rFonts w:ascii="微软雅黑" w:eastAsia="微软雅黑" w:hAnsi="微软雅黑" w:hint="eastAsia"/>
              <w:sz w:val="22"/>
              <w:lang w:val="zh-CN"/>
            </w:rPr>
          </w:rPrChange>
        </w:rPr>
        <w:t>密码由两个分属异地的人掌握。</w:t>
      </w:r>
      <w:r w:rsidRPr="00AA5408">
        <w:rPr>
          <w:rFonts w:hint="eastAsia"/>
          <w:color w:val="4A4A4A"/>
          <w:rPrChange w:id="234" w:author="Microsoft Office 用户" w:date="2016-03-13T19:14:00Z">
            <w:rPr>
              <w:rFonts w:ascii="微软雅黑" w:eastAsia="微软雅黑" w:hAnsi="微软雅黑" w:hint="eastAsia"/>
              <w:sz w:val="22"/>
              <w:lang w:val="zh-CN"/>
            </w:rPr>
          </w:rPrChange>
        </w:rPr>
        <w:t xml:space="preserve">  </w:t>
      </w:r>
    </w:p>
    <w:p w14:paraId="57039CF5" w14:textId="01FB7741" w:rsidR="00162E6F" w:rsidRPr="00AA5408" w:rsidRDefault="00162E6F" w:rsidP="00AA5408">
      <w:pPr>
        <w:pStyle w:val="a7"/>
        <w:shd w:val="clear" w:color="auto" w:fill="FFFFFF"/>
        <w:spacing w:before="0" w:beforeAutospacing="0" w:after="0" w:afterAutospacing="0" w:line="450" w:lineRule="atLeast"/>
        <w:ind w:firstLine="420"/>
        <w:rPr>
          <w:color w:val="4A4A4A"/>
          <w:rPrChange w:id="235" w:author="Microsoft Office 用户" w:date="2016-03-13T19:14:00Z">
            <w:rPr>
              <w:rFonts w:ascii="微软雅黑" w:eastAsia="微软雅黑" w:hAnsi="微软雅黑"/>
              <w:sz w:val="22"/>
              <w:lang w:val="zh-CN"/>
            </w:rPr>
          </w:rPrChange>
        </w:rPr>
        <w:pPrChange w:id="236" w:author="Microsoft Office 用户" w:date="2016-03-13T19:14:00Z">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pPr>
        </w:pPrChange>
      </w:pPr>
      <w:r w:rsidRPr="00AA5408">
        <w:rPr>
          <w:color w:val="4A4A4A"/>
          <w:rPrChange w:id="237" w:author="Microsoft Office 用户" w:date="2016-03-13T19:14:00Z">
            <w:rPr>
              <w:rFonts w:ascii="微软雅黑" w:eastAsia="微软雅黑" w:hAnsi="微软雅黑"/>
              <w:sz w:val="22"/>
              <w:lang w:val="zh-CN"/>
            </w:rPr>
          </w:rPrChange>
        </w:rPr>
        <w:t>5</w:t>
      </w:r>
      <w:r w:rsidRPr="00AA5408">
        <w:rPr>
          <w:rFonts w:hint="eastAsia"/>
          <w:color w:val="4A4A4A"/>
          <w:rPrChange w:id="238" w:author="Microsoft Office 用户" w:date="2016-03-13T19:14:00Z">
            <w:rPr>
              <w:rFonts w:ascii="微软雅黑" w:eastAsia="微软雅黑" w:hAnsi="微软雅黑" w:hint="eastAsia"/>
              <w:sz w:val="22"/>
              <w:lang w:val="zh-CN"/>
            </w:rPr>
          </w:rPrChange>
        </w:rPr>
        <w:t>.</w:t>
      </w:r>
      <w:r w:rsidRPr="00AA5408">
        <w:rPr>
          <w:rFonts w:hint="eastAsia"/>
          <w:color w:val="4A4A4A"/>
          <w:rPrChange w:id="239" w:author="Microsoft Office 用户" w:date="2016-03-13T19:14:00Z">
            <w:rPr>
              <w:rFonts w:ascii="微软雅黑" w:eastAsia="微软雅黑" w:hAnsi="微软雅黑" w:hint="eastAsia"/>
              <w:sz w:val="22"/>
              <w:lang w:val="zh-CN"/>
            </w:rPr>
          </w:rPrChange>
        </w:rPr>
        <w:t>把之前加密后的私钥和明文地址生成二维码加密文档。</w:t>
      </w:r>
      <w:r w:rsidRPr="00AA5408">
        <w:rPr>
          <w:rFonts w:hint="eastAsia"/>
          <w:color w:val="4A4A4A"/>
          <w:rPrChange w:id="240" w:author="Microsoft Office 用户" w:date="2016-03-13T19:14:00Z">
            <w:rPr>
              <w:rFonts w:ascii="微软雅黑" w:eastAsia="微软雅黑" w:hAnsi="微软雅黑" w:hint="eastAsia"/>
              <w:sz w:val="22"/>
              <w:lang w:val="zh-CN"/>
            </w:rPr>
          </w:rPrChange>
        </w:rPr>
        <w:t xml:space="preserve">  </w:t>
      </w:r>
    </w:p>
    <w:p w14:paraId="20848E68" w14:textId="003F5A5B" w:rsidR="00162E6F" w:rsidRPr="00AA5408" w:rsidRDefault="00162E6F" w:rsidP="00AA5408">
      <w:pPr>
        <w:pStyle w:val="a7"/>
        <w:shd w:val="clear" w:color="auto" w:fill="FFFFFF"/>
        <w:spacing w:before="0" w:beforeAutospacing="0" w:after="0" w:afterAutospacing="0" w:line="450" w:lineRule="atLeast"/>
        <w:ind w:firstLine="420"/>
        <w:rPr>
          <w:color w:val="4A4A4A"/>
          <w:rPrChange w:id="241" w:author="Microsoft Office 用户" w:date="2016-03-13T19:14:00Z">
            <w:rPr>
              <w:rFonts w:ascii="微软雅黑" w:eastAsia="微软雅黑" w:hAnsi="微软雅黑"/>
              <w:sz w:val="22"/>
              <w:lang w:val="zh-CN"/>
            </w:rPr>
          </w:rPrChange>
        </w:rPr>
        <w:pPrChange w:id="242" w:author="Microsoft Office 用户" w:date="2016-03-13T19:14:00Z">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pPr>
        </w:pPrChange>
      </w:pPr>
      <w:r w:rsidRPr="00AA5408">
        <w:rPr>
          <w:color w:val="4A4A4A"/>
          <w:rPrChange w:id="243" w:author="Microsoft Office 用户" w:date="2016-03-13T19:14:00Z">
            <w:rPr>
              <w:rFonts w:ascii="微软雅黑" w:eastAsia="微软雅黑" w:hAnsi="微软雅黑"/>
              <w:sz w:val="22"/>
              <w:lang w:val="zh-CN"/>
            </w:rPr>
          </w:rPrChange>
        </w:rPr>
        <w:t>6</w:t>
      </w:r>
      <w:r w:rsidRPr="00AA5408">
        <w:rPr>
          <w:rFonts w:hint="eastAsia"/>
          <w:color w:val="4A4A4A"/>
          <w:rPrChange w:id="244" w:author="Microsoft Office 用户" w:date="2016-03-13T19:14:00Z">
            <w:rPr>
              <w:rFonts w:ascii="微软雅黑" w:eastAsia="微软雅黑" w:hAnsi="微软雅黑" w:hint="eastAsia"/>
              <w:sz w:val="22"/>
              <w:lang w:val="zh-CN"/>
            </w:rPr>
          </w:rPrChange>
        </w:rPr>
        <w:t>.</w:t>
      </w:r>
      <w:r w:rsidRPr="00AA5408">
        <w:rPr>
          <w:rFonts w:hint="eastAsia"/>
          <w:color w:val="4A4A4A"/>
          <w:rPrChange w:id="245" w:author="Microsoft Office 用户" w:date="2016-03-13T19:14:00Z">
            <w:rPr>
              <w:rFonts w:ascii="微软雅黑" w:eastAsia="微软雅黑" w:hAnsi="微软雅黑" w:hint="eastAsia"/>
              <w:sz w:val="22"/>
              <w:lang w:val="zh-CN"/>
            </w:rPr>
          </w:rPrChange>
        </w:rPr>
        <w:t>通过二维码扫描完全离线电脑生成地址文档，用于日常使用，每次热钱包往冷钱包汇币，必须使用一个未使用过的地址，每个地址不可重复使用。</w:t>
      </w:r>
    </w:p>
    <w:p w14:paraId="7F338C1A" w14:textId="4C0BEAE6" w:rsidR="00162E6F" w:rsidRPr="00AA5408" w:rsidRDefault="00162E6F" w:rsidP="00AA5408">
      <w:pPr>
        <w:pStyle w:val="a7"/>
        <w:shd w:val="clear" w:color="auto" w:fill="FFFFFF"/>
        <w:spacing w:before="0" w:beforeAutospacing="0" w:after="0" w:afterAutospacing="0" w:line="450" w:lineRule="atLeast"/>
        <w:ind w:firstLine="420"/>
        <w:rPr>
          <w:color w:val="4A4A4A"/>
          <w:rPrChange w:id="246" w:author="Microsoft Office 用户" w:date="2016-03-13T19:14:00Z">
            <w:rPr>
              <w:rFonts w:ascii="微软雅黑" w:eastAsia="微软雅黑" w:hAnsi="微软雅黑"/>
              <w:sz w:val="22"/>
              <w:lang w:val="zh-CN"/>
            </w:rPr>
          </w:rPrChange>
        </w:rPr>
        <w:pPrChange w:id="247" w:author="Microsoft Office 用户" w:date="2016-03-13T19:14:00Z">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pPr>
        </w:pPrChange>
      </w:pPr>
      <w:r w:rsidRPr="00AA5408">
        <w:rPr>
          <w:rFonts w:hint="eastAsia"/>
          <w:color w:val="4A4A4A"/>
          <w:rPrChange w:id="248" w:author="Microsoft Office 用户" w:date="2016-03-13T19:14:00Z">
            <w:rPr>
              <w:rFonts w:ascii="微软雅黑" w:eastAsia="微软雅黑" w:hAnsi="微软雅黑" w:hint="eastAsia"/>
              <w:sz w:val="22"/>
              <w:lang w:val="zh-CN"/>
            </w:rPr>
          </w:rPrChange>
        </w:rPr>
        <w:t xml:space="preserve">( </w:t>
      </w:r>
      <w:r w:rsidRPr="00AA5408">
        <w:rPr>
          <w:rFonts w:hint="eastAsia"/>
          <w:color w:val="4A4A4A"/>
          <w:rPrChange w:id="249" w:author="Microsoft Office 用户" w:date="2016-03-13T19:14:00Z">
            <w:rPr>
              <w:rFonts w:ascii="微软雅黑" w:eastAsia="微软雅黑" w:hAnsi="微软雅黑" w:hint="eastAsia"/>
              <w:sz w:val="22"/>
              <w:lang w:val="zh-CN"/>
            </w:rPr>
          </w:rPrChange>
        </w:rPr>
        <w:t>二</w:t>
      </w:r>
      <w:r w:rsidRPr="00AA5408">
        <w:rPr>
          <w:rFonts w:hint="eastAsia"/>
          <w:color w:val="4A4A4A"/>
          <w:rPrChange w:id="250" w:author="Microsoft Office 用户" w:date="2016-03-13T19:14:00Z">
            <w:rPr>
              <w:rFonts w:ascii="微软雅黑" w:eastAsia="微软雅黑" w:hAnsi="微软雅黑" w:hint="eastAsia"/>
              <w:sz w:val="22"/>
              <w:lang w:val="zh-CN"/>
            </w:rPr>
          </w:rPrChange>
        </w:rPr>
        <w:t xml:space="preserve"> ) </w:t>
      </w:r>
      <w:r w:rsidRPr="00AA5408">
        <w:rPr>
          <w:rFonts w:hint="eastAsia"/>
          <w:color w:val="4A4A4A"/>
          <w:rPrChange w:id="251" w:author="Microsoft Office 用户" w:date="2016-03-13T19:14:00Z">
            <w:rPr>
              <w:rFonts w:ascii="微软雅黑" w:eastAsia="微软雅黑" w:hAnsi="微软雅黑" w:hint="eastAsia"/>
              <w:sz w:val="22"/>
              <w:lang w:val="zh-CN"/>
            </w:rPr>
          </w:rPrChange>
        </w:rPr>
        <w:t>线上往冷钱包打币</w:t>
      </w:r>
    </w:p>
    <w:p w14:paraId="51A08BB5" w14:textId="04D07457" w:rsidR="00162E6F" w:rsidRPr="00AA5408" w:rsidRDefault="00162E6F" w:rsidP="00AA5408">
      <w:pPr>
        <w:pStyle w:val="a7"/>
        <w:shd w:val="clear" w:color="auto" w:fill="FFFFFF"/>
        <w:spacing w:before="0" w:beforeAutospacing="0" w:after="0" w:afterAutospacing="0" w:line="450" w:lineRule="atLeast"/>
        <w:ind w:firstLine="420"/>
        <w:rPr>
          <w:color w:val="4A4A4A"/>
          <w:rPrChange w:id="252" w:author="Microsoft Office 用户" w:date="2016-03-13T19:14:00Z">
            <w:rPr>
              <w:rFonts w:ascii="微软雅黑" w:eastAsia="微软雅黑" w:hAnsi="微软雅黑"/>
              <w:sz w:val="22"/>
              <w:lang w:val="zh-CN"/>
            </w:rPr>
          </w:rPrChange>
        </w:rPr>
        <w:pPrChange w:id="253" w:author="Microsoft Office 用户" w:date="2016-03-13T19:14:00Z">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pPr>
        </w:pPrChange>
      </w:pPr>
      <w:r w:rsidRPr="00AA5408">
        <w:rPr>
          <w:rFonts w:hint="eastAsia"/>
          <w:color w:val="4A4A4A"/>
          <w:rPrChange w:id="254" w:author="Microsoft Office 用户" w:date="2016-03-13T19:14:00Z">
            <w:rPr>
              <w:rFonts w:ascii="微软雅黑" w:eastAsia="微软雅黑" w:hAnsi="微软雅黑" w:hint="eastAsia"/>
              <w:sz w:val="22"/>
              <w:lang w:val="zh-CN"/>
            </w:rPr>
          </w:rPrChange>
        </w:rPr>
        <w:t>1.</w:t>
      </w:r>
      <w:r w:rsidRPr="00AA5408">
        <w:rPr>
          <w:rFonts w:hint="eastAsia"/>
          <w:color w:val="4A4A4A"/>
          <w:rPrChange w:id="255" w:author="Microsoft Office 用户" w:date="2016-03-13T19:14:00Z">
            <w:rPr>
              <w:rFonts w:ascii="微软雅黑" w:eastAsia="微软雅黑" w:hAnsi="微软雅黑" w:hint="eastAsia"/>
              <w:sz w:val="22"/>
              <w:lang w:val="zh-CN"/>
            </w:rPr>
          </w:rPrChange>
        </w:rPr>
        <w:t>从地址文档中取相应地址，根据安全级别，每个地址汇不超过</w:t>
      </w:r>
      <w:r w:rsidRPr="00AA5408">
        <w:rPr>
          <w:rFonts w:hint="eastAsia"/>
          <w:color w:val="4A4A4A"/>
          <w:rPrChange w:id="256" w:author="Microsoft Office 用户" w:date="2016-03-13T19:14:00Z">
            <w:rPr>
              <w:rFonts w:ascii="微软雅黑" w:eastAsia="微软雅黑" w:hAnsi="微软雅黑" w:hint="eastAsia"/>
              <w:sz w:val="22"/>
              <w:lang w:val="zh-CN"/>
            </w:rPr>
          </w:rPrChange>
        </w:rPr>
        <w:t>1000B</w:t>
      </w:r>
      <w:r w:rsidRPr="00AA5408">
        <w:rPr>
          <w:rFonts w:hint="eastAsia"/>
          <w:color w:val="4A4A4A"/>
          <w:rPrChange w:id="257" w:author="Microsoft Office 用户" w:date="2016-03-13T19:14:00Z">
            <w:rPr>
              <w:rFonts w:ascii="微软雅黑" w:eastAsia="微软雅黑" w:hAnsi="微软雅黑" w:hint="eastAsia"/>
              <w:sz w:val="22"/>
              <w:lang w:val="zh-CN"/>
            </w:rPr>
          </w:rPrChange>
        </w:rPr>
        <w:t>。</w:t>
      </w:r>
    </w:p>
    <w:p w14:paraId="3AD52AAF" w14:textId="197A1354" w:rsidR="00162E6F" w:rsidRPr="00AA5408" w:rsidRDefault="00162E6F" w:rsidP="00AA5408">
      <w:pPr>
        <w:pStyle w:val="a7"/>
        <w:shd w:val="clear" w:color="auto" w:fill="FFFFFF"/>
        <w:spacing w:before="0" w:beforeAutospacing="0" w:after="0" w:afterAutospacing="0" w:line="450" w:lineRule="atLeast"/>
        <w:ind w:firstLine="420"/>
        <w:rPr>
          <w:color w:val="4A4A4A"/>
          <w:rPrChange w:id="258" w:author="Microsoft Office 用户" w:date="2016-03-13T19:14:00Z">
            <w:rPr>
              <w:rFonts w:ascii="微软雅黑" w:eastAsia="微软雅黑" w:hAnsi="微软雅黑"/>
              <w:sz w:val="22"/>
              <w:lang w:val="zh-CN"/>
            </w:rPr>
          </w:rPrChange>
        </w:rPr>
        <w:pPrChange w:id="259" w:author="Microsoft Office 用户" w:date="2016-03-13T19:14:00Z">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pPr>
        </w:pPrChange>
      </w:pPr>
      <w:r w:rsidRPr="00AA5408">
        <w:rPr>
          <w:rFonts w:hint="eastAsia"/>
          <w:color w:val="4A4A4A"/>
          <w:rPrChange w:id="260" w:author="Microsoft Office 用户" w:date="2016-03-13T19:14:00Z">
            <w:rPr>
              <w:rFonts w:ascii="微软雅黑" w:eastAsia="微软雅黑" w:hAnsi="微软雅黑" w:hint="eastAsia"/>
              <w:sz w:val="22"/>
              <w:lang w:val="zh-CN"/>
            </w:rPr>
          </w:rPrChange>
        </w:rPr>
        <w:t>2.</w:t>
      </w:r>
      <w:r w:rsidRPr="00AA5408">
        <w:rPr>
          <w:rFonts w:hint="eastAsia"/>
          <w:color w:val="4A4A4A"/>
          <w:rPrChange w:id="261" w:author="Microsoft Office 用户" w:date="2016-03-13T19:14:00Z">
            <w:rPr>
              <w:rFonts w:ascii="微软雅黑" w:eastAsia="微软雅黑" w:hAnsi="微软雅黑" w:hint="eastAsia"/>
              <w:sz w:val="22"/>
              <w:lang w:val="zh-CN"/>
            </w:rPr>
          </w:rPrChange>
        </w:rPr>
        <w:t>每个地址被使用一次后就不可再使用。</w:t>
      </w:r>
      <w:r w:rsidRPr="00AA5408">
        <w:rPr>
          <w:rFonts w:hint="eastAsia"/>
          <w:color w:val="4A4A4A"/>
          <w:rPrChange w:id="262" w:author="Microsoft Office 用户" w:date="2016-03-13T19:14:00Z">
            <w:rPr>
              <w:rFonts w:ascii="微软雅黑" w:eastAsia="微软雅黑" w:hAnsi="微软雅黑" w:hint="eastAsia"/>
              <w:sz w:val="22"/>
              <w:lang w:val="zh-CN"/>
            </w:rPr>
          </w:rPrChange>
        </w:rPr>
        <w:t xml:space="preserve">  </w:t>
      </w:r>
    </w:p>
    <w:p w14:paraId="2B89604E" w14:textId="7B442ED1" w:rsidR="00162E6F" w:rsidRPr="00AA5408" w:rsidRDefault="00162E6F" w:rsidP="00AA5408">
      <w:pPr>
        <w:pStyle w:val="a7"/>
        <w:shd w:val="clear" w:color="auto" w:fill="FFFFFF"/>
        <w:spacing w:before="0" w:beforeAutospacing="0" w:after="0" w:afterAutospacing="0" w:line="450" w:lineRule="atLeast"/>
        <w:ind w:firstLine="420"/>
        <w:rPr>
          <w:color w:val="4A4A4A"/>
          <w:rPrChange w:id="263" w:author="Microsoft Office 用户" w:date="2016-03-13T19:14:00Z">
            <w:rPr>
              <w:rFonts w:ascii="微软雅黑" w:eastAsia="微软雅黑" w:hAnsi="微软雅黑"/>
              <w:sz w:val="22"/>
              <w:lang w:val="zh-CN"/>
            </w:rPr>
          </w:rPrChange>
        </w:rPr>
        <w:pPrChange w:id="264" w:author="Microsoft Office 用户" w:date="2016-03-13T19:14:00Z">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pPr>
        </w:pPrChange>
      </w:pPr>
      <w:r w:rsidRPr="00AA5408">
        <w:rPr>
          <w:rFonts w:hint="eastAsia"/>
          <w:color w:val="4A4A4A"/>
          <w:rPrChange w:id="265" w:author="Microsoft Office 用户" w:date="2016-03-13T19:14:00Z">
            <w:rPr>
              <w:rFonts w:ascii="微软雅黑" w:eastAsia="微软雅黑" w:hAnsi="微软雅黑" w:hint="eastAsia"/>
              <w:sz w:val="22"/>
              <w:lang w:val="zh-CN"/>
            </w:rPr>
          </w:rPrChange>
        </w:rPr>
        <w:t xml:space="preserve">( </w:t>
      </w:r>
      <w:r w:rsidRPr="00AA5408">
        <w:rPr>
          <w:rFonts w:hint="eastAsia"/>
          <w:color w:val="4A4A4A"/>
          <w:rPrChange w:id="266" w:author="Microsoft Office 用户" w:date="2016-03-13T19:14:00Z">
            <w:rPr>
              <w:rFonts w:ascii="微软雅黑" w:eastAsia="微软雅黑" w:hAnsi="微软雅黑" w:hint="eastAsia"/>
              <w:sz w:val="22"/>
              <w:lang w:val="zh-CN"/>
            </w:rPr>
          </w:rPrChange>
        </w:rPr>
        <w:t>三</w:t>
      </w:r>
      <w:r w:rsidRPr="00AA5408">
        <w:rPr>
          <w:rFonts w:hint="eastAsia"/>
          <w:color w:val="4A4A4A"/>
          <w:rPrChange w:id="267" w:author="Microsoft Office 用户" w:date="2016-03-13T19:14:00Z">
            <w:rPr>
              <w:rFonts w:ascii="微软雅黑" w:eastAsia="微软雅黑" w:hAnsi="微软雅黑" w:hint="eastAsia"/>
              <w:sz w:val="22"/>
              <w:lang w:val="zh-CN"/>
            </w:rPr>
          </w:rPrChange>
        </w:rPr>
        <w:t xml:space="preserve"> ) </w:t>
      </w:r>
      <w:r w:rsidRPr="00AA5408">
        <w:rPr>
          <w:rFonts w:hint="eastAsia"/>
          <w:color w:val="4A4A4A"/>
          <w:rPrChange w:id="268" w:author="Microsoft Office 用户" w:date="2016-03-13T19:14:00Z">
            <w:rPr>
              <w:rFonts w:ascii="微软雅黑" w:eastAsia="微软雅黑" w:hAnsi="微软雅黑" w:hint="eastAsia"/>
              <w:sz w:val="22"/>
              <w:lang w:val="zh-CN"/>
            </w:rPr>
          </w:rPrChange>
        </w:rPr>
        <w:t>从冷钱包取币</w:t>
      </w:r>
      <w:r w:rsidRPr="00AA5408">
        <w:rPr>
          <w:rFonts w:hint="eastAsia"/>
          <w:color w:val="4A4A4A"/>
          <w:rPrChange w:id="269" w:author="Microsoft Office 用户" w:date="2016-03-13T19:14:00Z">
            <w:rPr>
              <w:rFonts w:ascii="微软雅黑" w:eastAsia="微软雅黑" w:hAnsi="微软雅黑" w:hint="eastAsia"/>
              <w:sz w:val="22"/>
              <w:lang w:val="zh-CN"/>
            </w:rPr>
          </w:rPrChange>
        </w:rPr>
        <w:t xml:space="preserve">  </w:t>
      </w:r>
    </w:p>
    <w:p w14:paraId="6A725680" w14:textId="01C80118" w:rsidR="00162E6F" w:rsidRPr="00AA5408" w:rsidRDefault="00162E6F" w:rsidP="00AA5408">
      <w:pPr>
        <w:pStyle w:val="a7"/>
        <w:shd w:val="clear" w:color="auto" w:fill="FFFFFF"/>
        <w:spacing w:before="0" w:beforeAutospacing="0" w:after="0" w:afterAutospacing="0" w:line="450" w:lineRule="atLeast"/>
        <w:ind w:firstLine="420"/>
        <w:rPr>
          <w:color w:val="4A4A4A"/>
          <w:rPrChange w:id="270" w:author="Microsoft Office 用户" w:date="2016-03-13T19:14:00Z">
            <w:rPr>
              <w:rFonts w:ascii="微软雅黑" w:eastAsia="微软雅黑" w:hAnsi="微软雅黑"/>
              <w:sz w:val="22"/>
              <w:lang w:val="zh-CN"/>
            </w:rPr>
          </w:rPrChange>
        </w:rPr>
        <w:pPrChange w:id="271" w:author="Microsoft Office 用户" w:date="2016-03-13T19:14:00Z">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pPr>
        </w:pPrChange>
      </w:pPr>
      <w:r w:rsidRPr="00AA5408">
        <w:rPr>
          <w:rFonts w:hint="eastAsia"/>
          <w:color w:val="4A4A4A"/>
          <w:rPrChange w:id="272" w:author="Microsoft Office 用户" w:date="2016-03-13T19:14:00Z">
            <w:rPr>
              <w:rFonts w:ascii="微软雅黑" w:eastAsia="微软雅黑" w:hAnsi="微软雅黑" w:hint="eastAsia"/>
              <w:sz w:val="22"/>
              <w:lang w:val="zh-CN"/>
            </w:rPr>
          </w:rPrChange>
        </w:rPr>
        <w:t>1.</w:t>
      </w:r>
      <w:r w:rsidRPr="00AA5408">
        <w:rPr>
          <w:rFonts w:hint="eastAsia"/>
          <w:color w:val="4A4A4A"/>
          <w:rPrChange w:id="273" w:author="Microsoft Office 用户" w:date="2016-03-13T19:14:00Z">
            <w:rPr>
              <w:rFonts w:ascii="微软雅黑" w:eastAsia="微软雅黑" w:hAnsi="微软雅黑" w:hint="eastAsia"/>
              <w:sz w:val="22"/>
              <w:lang w:val="zh-CN"/>
            </w:rPr>
          </w:rPrChange>
        </w:rPr>
        <w:t>把私钥密文通过二维码扫描放入完全离线电脑。</w:t>
      </w:r>
    </w:p>
    <w:p w14:paraId="62F5F250" w14:textId="2894FA46" w:rsidR="00162E6F" w:rsidRPr="00AA5408" w:rsidRDefault="00162E6F" w:rsidP="00AA5408">
      <w:pPr>
        <w:pStyle w:val="a7"/>
        <w:shd w:val="clear" w:color="auto" w:fill="FFFFFF"/>
        <w:spacing w:before="0" w:beforeAutospacing="0" w:after="0" w:afterAutospacing="0" w:line="450" w:lineRule="atLeast"/>
        <w:ind w:firstLine="420"/>
        <w:rPr>
          <w:color w:val="4A4A4A"/>
          <w:rPrChange w:id="274" w:author="Microsoft Office 用户" w:date="2016-03-13T19:14:00Z">
            <w:rPr>
              <w:rFonts w:ascii="微软雅黑" w:eastAsia="微软雅黑" w:hAnsi="微软雅黑"/>
              <w:sz w:val="22"/>
              <w:lang w:val="zh-CN"/>
            </w:rPr>
          </w:rPrChange>
        </w:rPr>
        <w:pPrChange w:id="275" w:author="Microsoft Office 用户" w:date="2016-03-13T19:14:00Z">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pPr>
        </w:pPrChange>
      </w:pPr>
      <w:r w:rsidRPr="00AA5408">
        <w:rPr>
          <w:color w:val="4A4A4A"/>
          <w:rPrChange w:id="276" w:author="Microsoft Office 用户" w:date="2016-03-13T19:14:00Z">
            <w:rPr>
              <w:rFonts w:ascii="微软雅黑" w:eastAsia="微软雅黑" w:hAnsi="微软雅黑"/>
              <w:sz w:val="22"/>
              <w:lang w:val="zh-CN"/>
            </w:rPr>
          </w:rPrChange>
        </w:rPr>
        <w:t>2</w:t>
      </w:r>
      <w:r w:rsidRPr="00AA5408">
        <w:rPr>
          <w:rFonts w:hint="eastAsia"/>
          <w:color w:val="4A4A4A"/>
          <w:rPrChange w:id="277" w:author="Microsoft Office 用户" w:date="2016-03-13T19:14:00Z">
            <w:rPr>
              <w:rFonts w:ascii="微软雅黑" w:eastAsia="微软雅黑" w:hAnsi="微软雅黑" w:hint="eastAsia"/>
              <w:sz w:val="22"/>
              <w:lang w:val="zh-CN"/>
            </w:rPr>
          </w:rPrChange>
        </w:rPr>
        <w:t>.</w:t>
      </w:r>
      <w:r w:rsidRPr="00AA5408">
        <w:rPr>
          <w:rFonts w:hint="eastAsia"/>
          <w:color w:val="4A4A4A"/>
          <w:rPrChange w:id="278" w:author="Microsoft Office 用户" w:date="2016-03-13T19:14:00Z">
            <w:rPr>
              <w:rFonts w:ascii="微软雅黑" w:eastAsia="微软雅黑" w:hAnsi="微软雅黑" w:hint="eastAsia"/>
              <w:sz w:val="22"/>
              <w:lang w:val="zh-CN"/>
            </w:rPr>
          </w:rPrChange>
        </w:rPr>
        <w:t>掌握</w:t>
      </w:r>
      <w:r w:rsidRPr="00AA5408">
        <w:rPr>
          <w:rFonts w:hint="eastAsia"/>
          <w:color w:val="4A4A4A"/>
          <w:rPrChange w:id="279" w:author="Microsoft Office 用户" w:date="2016-03-13T19:14:00Z">
            <w:rPr>
              <w:rFonts w:ascii="微软雅黑" w:eastAsia="微软雅黑" w:hAnsi="微软雅黑" w:hint="eastAsia"/>
              <w:sz w:val="22"/>
              <w:lang w:val="zh-CN"/>
            </w:rPr>
          </w:rPrChange>
        </w:rPr>
        <w:t>AES</w:t>
      </w:r>
      <w:r w:rsidRPr="00AA5408">
        <w:rPr>
          <w:rFonts w:hint="eastAsia"/>
          <w:color w:val="4A4A4A"/>
          <w:rPrChange w:id="280" w:author="Microsoft Office 用户" w:date="2016-03-13T19:14:00Z">
            <w:rPr>
              <w:rFonts w:ascii="微软雅黑" w:eastAsia="微软雅黑" w:hAnsi="微软雅黑" w:hint="eastAsia"/>
              <w:sz w:val="22"/>
              <w:lang w:val="zh-CN"/>
            </w:rPr>
          </w:rPrChange>
        </w:rPr>
        <w:t>密码的人在完全离线电脑上进行解密，获得私钥明文。</w:t>
      </w:r>
    </w:p>
    <w:p w14:paraId="79A9B979" w14:textId="43DBC93A" w:rsidR="00162E6F" w:rsidRPr="00AA5408" w:rsidRDefault="00162E6F" w:rsidP="00AA5408">
      <w:pPr>
        <w:pStyle w:val="a7"/>
        <w:shd w:val="clear" w:color="auto" w:fill="FFFFFF"/>
        <w:spacing w:before="0" w:beforeAutospacing="0" w:after="0" w:afterAutospacing="0" w:line="450" w:lineRule="atLeast"/>
        <w:ind w:firstLine="420"/>
        <w:rPr>
          <w:color w:val="4A4A4A"/>
          <w:rPrChange w:id="281" w:author="Microsoft Office 用户" w:date="2016-03-13T19:14:00Z">
            <w:rPr>
              <w:rFonts w:ascii="微软雅黑" w:eastAsia="微软雅黑" w:hAnsi="微软雅黑"/>
              <w:sz w:val="22"/>
              <w:lang w:val="zh-CN"/>
            </w:rPr>
          </w:rPrChange>
        </w:rPr>
        <w:pPrChange w:id="282" w:author="Microsoft Office 用户" w:date="2016-03-13T19:14:00Z">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pPr>
        </w:pPrChange>
      </w:pPr>
      <w:r w:rsidRPr="00AA5408">
        <w:rPr>
          <w:color w:val="4A4A4A"/>
          <w:rPrChange w:id="283" w:author="Microsoft Office 用户" w:date="2016-03-13T19:14:00Z">
            <w:rPr>
              <w:rFonts w:ascii="微软雅黑" w:eastAsia="微软雅黑" w:hAnsi="微软雅黑"/>
              <w:sz w:val="22"/>
              <w:lang w:val="zh-CN"/>
            </w:rPr>
          </w:rPrChange>
        </w:rPr>
        <w:t>3</w:t>
      </w:r>
      <w:r w:rsidRPr="00AA5408">
        <w:rPr>
          <w:rFonts w:hint="eastAsia"/>
          <w:color w:val="4A4A4A"/>
          <w:rPrChange w:id="284" w:author="Microsoft Office 用户" w:date="2016-03-13T19:14:00Z">
            <w:rPr>
              <w:rFonts w:ascii="微软雅黑" w:eastAsia="微软雅黑" w:hAnsi="微软雅黑" w:hint="eastAsia"/>
              <w:sz w:val="22"/>
              <w:lang w:val="zh-CN"/>
            </w:rPr>
          </w:rPrChange>
        </w:rPr>
        <w:t xml:space="preserve">. </w:t>
      </w:r>
      <w:r w:rsidRPr="00AA5408">
        <w:rPr>
          <w:rFonts w:hint="eastAsia"/>
          <w:color w:val="4A4A4A"/>
          <w:rPrChange w:id="285" w:author="Microsoft Office 用户" w:date="2016-03-13T19:14:00Z">
            <w:rPr>
              <w:rFonts w:ascii="微软雅黑" w:eastAsia="微软雅黑" w:hAnsi="微软雅黑" w:hint="eastAsia"/>
              <w:sz w:val="22"/>
              <w:lang w:val="zh-CN"/>
            </w:rPr>
          </w:rPrChange>
        </w:rPr>
        <w:t>通过二维码扫描把私钥明文导入另一台完全离线电脑。</w:t>
      </w:r>
      <w:r w:rsidRPr="00AA5408">
        <w:rPr>
          <w:rFonts w:hint="eastAsia"/>
          <w:color w:val="4A4A4A"/>
          <w:rPrChange w:id="286" w:author="Microsoft Office 用户" w:date="2016-03-13T19:14:00Z">
            <w:rPr>
              <w:rFonts w:ascii="微软雅黑" w:eastAsia="微软雅黑" w:hAnsi="微软雅黑" w:hint="eastAsia"/>
              <w:sz w:val="22"/>
              <w:lang w:val="zh-CN"/>
            </w:rPr>
          </w:rPrChange>
        </w:rPr>
        <w:t xml:space="preserve">  </w:t>
      </w:r>
    </w:p>
    <w:p w14:paraId="02ED030C" w14:textId="3D722AE0" w:rsidR="007A04B1" w:rsidRPr="00984AE3" w:rsidRDefault="00162E6F" w:rsidP="00AA5408">
      <w:pPr>
        <w:pStyle w:val="a7"/>
        <w:shd w:val="clear" w:color="auto" w:fill="FFFFFF"/>
        <w:spacing w:before="0" w:beforeAutospacing="0" w:after="0" w:afterAutospacing="0" w:line="450" w:lineRule="atLeast"/>
        <w:ind w:firstLine="420"/>
        <w:rPr>
          <w:rFonts w:ascii="微软雅黑" w:eastAsia="微软雅黑" w:hAnsi="微软雅黑"/>
          <w:sz w:val="22"/>
          <w:lang w:val="zh-CN"/>
        </w:rPr>
        <w:pPrChange w:id="287" w:author="Microsoft Office 用户" w:date="2016-03-13T19:14:00Z">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pPr>
        </w:pPrChange>
      </w:pPr>
      <w:r w:rsidRPr="00AA5408">
        <w:rPr>
          <w:color w:val="4A4A4A"/>
          <w:rPrChange w:id="288" w:author="Microsoft Office 用户" w:date="2016-03-13T19:14:00Z">
            <w:rPr>
              <w:rFonts w:ascii="微软雅黑" w:eastAsia="微软雅黑" w:hAnsi="微软雅黑"/>
              <w:sz w:val="22"/>
              <w:lang w:val="zh-CN"/>
            </w:rPr>
          </w:rPrChange>
        </w:rPr>
        <w:t>4</w:t>
      </w:r>
      <w:r w:rsidRPr="00AA5408">
        <w:rPr>
          <w:rFonts w:hint="eastAsia"/>
          <w:color w:val="4A4A4A"/>
          <w:rPrChange w:id="289" w:author="Microsoft Office 用户" w:date="2016-03-13T19:14:00Z">
            <w:rPr>
              <w:rFonts w:ascii="微软雅黑" w:eastAsia="微软雅黑" w:hAnsi="微软雅黑" w:hint="eastAsia"/>
              <w:sz w:val="22"/>
              <w:lang w:val="zh-CN"/>
            </w:rPr>
          </w:rPrChange>
        </w:rPr>
        <w:t>.</w:t>
      </w:r>
      <w:r w:rsidRPr="00AA5408">
        <w:rPr>
          <w:rFonts w:hint="eastAsia"/>
          <w:color w:val="4A4A4A"/>
          <w:rPrChange w:id="290" w:author="Microsoft Office 用户" w:date="2016-03-13T19:14:00Z">
            <w:rPr>
              <w:rFonts w:ascii="微软雅黑" w:eastAsia="微软雅黑" w:hAnsi="微软雅黑" w:hint="eastAsia"/>
              <w:sz w:val="22"/>
              <w:lang w:val="zh-CN"/>
            </w:rPr>
          </w:rPrChange>
        </w:rPr>
        <w:t>在另一台完全离线电脑上进行签名交易，并把签名后的交易通过二维码或</w:t>
      </w:r>
      <w:r w:rsidRPr="00AA5408">
        <w:rPr>
          <w:rFonts w:hint="eastAsia"/>
          <w:color w:val="4A4A4A"/>
          <w:rPrChange w:id="291" w:author="Microsoft Office 用户" w:date="2016-03-13T19:14:00Z">
            <w:rPr>
              <w:rFonts w:ascii="微软雅黑" w:eastAsia="微软雅黑" w:hAnsi="微软雅黑" w:hint="eastAsia"/>
              <w:sz w:val="22"/>
              <w:lang w:val="zh-CN"/>
            </w:rPr>
          </w:rPrChange>
        </w:rPr>
        <w:t>U</w:t>
      </w:r>
      <w:r w:rsidRPr="00AA5408">
        <w:rPr>
          <w:rFonts w:hint="eastAsia"/>
          <w:color w:val="4A4A4A"/>
          <w:rPrChange w:id="292" w:author="Microsoft Office 用户" w:date="2016-03-13T19:14:00Z">
            <w:rPr>
              <w:rFonts w:ascii="微软雅黑" w:eastAsia="微软雅黑" w:hAnsi="微软雅黑" w:hint="eastAsia"/>
              <w:sz w:val="22"/>
              <w:lang w:val="zh-CN"/>
            </w:rPr>
          </w:rPrChange>
        </w:rPr>
        <w:t>盘同步至有网络的电脑广播交易。</w:t>
      </w:r>
      <w:r>
        <w:rPr>
          <w:rFonts w:ascii="微软雅黑" w:eastAsia="微软雅黑" w:hAnsi="微软雅黑" w:hint="eastAsia"/>
          <w:sz w:val="22"/>
          <w:lang w:val="zh-CN"/>
        </w:rPr>
        <w:t xml:space="preserve">  </w:t>
      </w:r>
    </w:p>
    <w:p w14:paraId="406AE022" w14:textId="226B26DF" w:rsidR="00986BBD" w:rsidRPr="00986BBD" w:rsidRDefault="00111478" w:rsidP="00B128DB">
      <w:pPr>
        <w:pStyle w:val="4"/>
      </w:pPr>
      <w:r>
        <w:lastRenderedPageBreak/>
        <w:t>7</w:t>
      </w:r>
      <w:r w:rsidR="00B128DB">
        <w:t>闪电网络</w:t>
      </w:r>
    </w:p>
    <w:p w14:paraId="1D099A38" w14:textId="40113A15" w:rsidR="0097668E" w:rsidRPr="004F11EA" w:rsidRDefault="00CB222E" w:rsidP="004F11EA">
      <w:pPr>
        <w:pStyle w:val="a7"/>
        <w:shd w:val="clear" w:color="auto" w:fill="FFFFFF"/>
        <w:spacing w:before="0" w:beforeAutospacing="0" w:after="0" w:afterAutospacing="0" w:line="450" w:lineRule="atLeast"/>
        <w:ind w:firstLine="420"/>
        <w:rPr>
          <w:rFonts w:hint="eastAsia"/>
          <w:color w:val="4A4A4A"/>
        </w:rPr>
      </w:pPr>
      <w:r w:rsidRPr="009967F5">
        <w:rPr>
          <w:rFonts w:hint="eastAsia"/>
          <w:color w:val="4A4A4A"/>
        </w:rPr>
        <w:t>比特币闪电网络（</w:t>
      </w:r>
      <w:r w:rsidRPr="009967F5">
        <w:rPr>
          <w:rFonts w:hint="eastAsia"/>
          <w:color w:val="4A4A4A"/>
        </w:rPr>
        <w:t>Bitcoin Ligtning Network</w:t>
      </w:r>
      <w:r w:rsidRPr="009967F5">
        <w:rPr>
          <w:rFonts w:hint="eastAsia"/>
          <w:color w:val="4A4A4A"/>
        </w:rPr>
        <w:t>）</w:t>
      </w:r>
      <w:r w:rsidRPr="004F11EA">
        <w:rPr>
          <w:rFonts w:hint="eastAsia"/>
          <w:color w:val="4A4A4A"/>
        </w:rPr>
        <w:t>是一</w:t>
      </w:r>
      <w:r w:rsidRPr="004F11EA">
        <w:rPr>
          <w:color w:val="4A4A4A"/>
        </w:rPr>
        <w:t>项针对</w:t>
      </w:r>
      <w:r w:rsidRPr="004F11EA">
        <w:rPr>
          <w:rFonts w:hint="eastAsia"/>
          <w:color w:val="4A4A4A"/>
        </w:rPr>
        <w:t>比特</w:t>
      </w:r>
      <w:r w:rsidRPr="004F11EA">
        <w:rPr>
          <w:color w:val="4A4A4A"/>
        </w:rPr>
        <w:t>币</w:t>
      </w:r>
      <w:r w:rsidRPr="004F11EA">
        <w:rPr>
          <w:rFonts w:hint="eastAsia"/>
          <w:color w:val="4A4A4A"/>
        </w:rPr>
        <w:t>的</w:t>
      </w:r>
      <w:r w:rsidRPr="004F11EA">
        <w:rPr>
          <w:color w:val="4A4A4A"/>
        </w:rPr>
        <w:t>设计</w:t>
      </w:r>
      <w:r w:rsidRPr="004F11EA">
        <w:rPr>
          <w:rFonts w:hint="eastAsia"/>
          <w:color w:val="4A4A4A"/>
        </w:rPr>
        <w:t>改</w:t>
      </w:r>
      <w:r w:rsidRPr="004F11EA">
        <w:rPr>
          <w:color w:val="4A4A4A"/>
        </w:rPr>
        <w:t>进</w:t>
      </w:r>
      <w:r w:rsidRPr="004F11EA">
        <w:rPr>
          <w:rFonts w:hint="eastAsia"/>
          <w:color w:val="4A4A4A"/>
        </w:rPr>
        <w:t>，它可以</w:t>
      </w:r>
      <w:r w:rsidRPr="004F11EA">
        <w:rPr>
          <w:color w:val="4A4A4A"/>
        </w:rPr>
        <w:t>让</w:t>
      </w:r>
      <w:r w:rsidRPr="004F11EA">
        <w:rPr>
          <w:rFonts w:hint="eastAsia"/>
          <w:color w:val="4A4A4A"/>
        </w:rPr>
        <w:t>用</w:t>
      </w:r>
      <w:r w:rsidRPr="004F11EA">
        <w:rPr>
          <w:color w:val="4A4A4A"/>
        </w:rPr>
        <w:t>户</w:t>
      </w:r>
      <w:r w:rsidRPr="004F11EA">
        <w:rPr>
          <w:rFonts w:hint="eastAsia"/>
          <w:color w:val="4A4A4A"/>
        </w:rPr>
        <w:t>以去中心化的方式</w:t>
      </w:r>
      <w:r w:rsidRPr="004F11EA">
        <w:rPr>
          <w:color w:val="4A4A4A"/>
        </w:rPr>
        <w:t>进</w:t>
      </w:r>
      <w:r w:rsidRPr="004F11EA">
        <w:rPr>
          <w:rFonts w:hint="eastAsia"/>
          <w:color w:val="4A4A4A"/>
        </w:rPr>
        <w:t>行小</w:t>
      </w:r>
      <w:r w:rsidRPr="004F11EA">
        <w:rPr>
          <w:color w:val="4A4A4A"/>
        </w:rPr>
        <w:t>额</w:t>
      </w:r>
      <w:r w:rsidRPr="004F11EA">
        <w:rPr>
          <w:rFonts w:hint="eastAsia"/>
          <w:color w:val="4A4A4A"/>
        </w:rPr>
        <w:t>支付。</w:t>
      </w:r>
      <w:r w:rsidR="00AE66D7" w:rsidRPr="004F11EA">
        <w:rPr>
          <w:rFonts w:hint="eastAsia"/>
          <w:color w:val="4A4A4A"/>
        </w:rPr>
        <w:t>通过在用户间增补哈希化时间锁合约（</w:t>
      </w:r>
      <w:r w:rsidR="00AE66D7" w:rsidRPr="004F11EA">
        <w:rPr>
          <w:rFonts w:hint="eastAsia"/>
          <w:color w:val="4A4A4A"/>
        </w:rPr>
        <w:t>hashed timelock contracts</w:t>
      </w:r>
      <w:r w:rsidR="00AE66D7" w:rsidRPr="004F11EA">
        <w:rPr>
          <w:rFonts w:hint="eastAsia"/>
          <w:color w:val="4A4A4A"/>
        </w:rPr>
        <w:t>）来解决比特币规模问题和立即支付问题。目前，该项目面临的首要问题是“软分叉”，即修改比特币协议，无效化之前的区块和交易，同时就节点依然可以识别新的有效区块。</w:t>
      </w:r>
    </w:p>
    <w:p w14:paraId="7A35AAEF" w14:textId="1531CCEB" w:rsidR="000B6CE2" w:rsidRPr="004F11EA" w:rsidRDefault="00AE66D7"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与当今的金融系统相比</w:t>
      </w:r>
      <w:r w:rsidR="00EB35BE">
        <w:rPr>
          <w:color w:val="4A4A4A"/>
        </w:rPr>
        <w:t>，</w:t>
      </w:r>
      <w:r w:rsidRPr="004F11EA">
        <w:rPr>
          <w:rFonts w:hint="eastAsia"/>
          <w:color w:val="4A4A4A"/>
        </w:rPr>
        <w:t>Visa</w:t>
      </w:r>
      <w:r w:rsidRPr="004F11EA">
        <w:rPr>
          <w:rFonts w:hint="eastAsia"/>
          <w:color w:val="4A4A4A"/>
        </w:rPr>
        <w:t>在标准的节假日每秒处理</w:t>
      </w:r>
      <w:r w:rsidRPr="004F11EA">
        <w:rPr>
          <w:rFonts w:hint="eastAsia"/>
          <w:color w:val="4A4A4A"/>
        </w:rPr>
        <w:t>4.5</w:t>
      </w:r>
      <w:r w:rsidRPr="004F11EA">
        <w:rPr>
          <w:rFonts w:hint="eastAsia"/>
          <w:color w:val="4A4A4A"/>
        </w:rPr>
        <w:t>万笔交易，通常的一个营业日则为数亿次交易</w:t>
      </w:r>
      <w:r w:rsidR="00EB35BE">
        <w:rPr>
          <w:color w:val="4A4A4A"/>
        </w:rPr>
        <w:t>，</w:t>
      </w:r>
      <w:r w:rsidRPr="004F11EA">
        <w:rPr>
          <w:rFonts w:hint="eastAsia"/>
          <w:color w:val="4A4A4A"/>
        </w:rPr>
        <w:t>然而比特币现在每秒约能支持</w:t>
      </w:r>
      <w:r w:rsidRPr="004F11EA">
        <w:rPr>
          <w:rFonts w:hint="eastAsia"/>
          <w:color w:val="4A4A4A"/>
        </w:rPr>
        <w:t>7</w:t>
      </w:r>
      <w:r w:rsidRPr="004F11EA">
        <w:rPr>
          <w:rFonts w:hint="eastAsia"/>
          <w:color w:val="4A4A4A"/>
        </w:rPr>
        <w:t>笔交易，同时还会受到区块链大小的限制。要想实现每秒</w:t>
      </w:r>
      <w:r w:rsidRPr="004F11EA">
        <w:rPr>
          <w:rFonts w:hint="eastAsia"/>
          <w:color w:val="4A4A4A"/>
        </w:rPr>
        <w:t>4.5</w:t>
      </w:r>
      <w:r w:rsidRPr="004F11EA">
        <w:rPr>
          <w:rFonts w:hint="eastAsia"/>
          <w:color w:val="4A4A4A"/>
        </w:rPr>
        <w:t>万笔交易，比特币必须进行离线处理。</w:t>
      </w:r>
    </w:p>
    <w:p w14:paraId="7D75A7AD" w14:textId="1B5BFC99" w:rsidR="00AE66D7" w:rsidRPr="004F11EA" w:rsidRDefault="00AE66D7"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闪电网络的工作原理可能听起来比较复杂</w:t>
      </w:r>
      <w:r w:rsidR="0097668E">
        <w:rPr>
          <w:color w:val="4A4A4A"/>
        </w:rPr>
        <w:t>，</w:t>
      </w:r>
      <w:r w:rsidRPr="004F11EA">
        <w:rPr>
          <w:rFonts w:hint="eastAsia"/>
          <w:color w:val="4A4A4A"/>
        </w:rPr>
        <w:t>本质的工作原理非常类似于这个例子</w:t>
      </w:r>
      <w:r w:rsidR="0097668E">
        <w:rPr>
          <w:color w:val="4A4A4A"/>
        </w:rPr>
        <w:t>：</w:t>
      </w:r>
      <w:r w:rsidRPr="004F11EA">
        <w:rPr>
          <w:rFonts w:hint="eastAsia"/>
          <w:color w:val="4A4A4A"/>
        </w:rPr>
        <w:t>假设所有的比特币交易能够在一个开放的论坛（比特币公共账）中探讨</w:t>
      </w:r>
      <w:r w:rsidR="0097668E">
        <w:rPr>
          <w:color w:val="4A4A4A"/>
        </w:rPr>
        <w:t>，</w:t>
      </w:r>
      <w:r w:rsidRPr="004F11EA">
        <w:rPr>
          <w:rFonts w:hint="eastAsia"/>
          <w:color w:val="4A4A4A"/>
        </w:rPr>
        <w:t>闪电网络在特定时间段内可以让各方进入到一个密闭的房间（此段时间进行赊账交易）</w:t>
      </w:r>
      <w:r w:rsidR="0097668E">
        <w:rPr>
          <w:color w:val="4A4A4A"/>
        </w:rPr>
        <w:t>，</w:t>
      </w:r>
      <w:r w:rsidRPr="004F11EA">
        <w:rPr>
          <w:rFonts w:hint="eastAsia"/>
          <w:color w:val="4A4A4A"/>
        </w:rPr>
        <w:t>同时在合约时间结束时</w:t>
      </w:r>
      <w:r w:rsidR="0097668E">
        <w:rPr>
          <w:color w:val="4A4A4A"/>
        </w:rPr>
        <w:t>，</w:t>
      </w:r>
      <w:r w:rsidRPr="004F11EA">
        <w:rPr>
          <w:rFonts w:hint="eastAsia"/>
          <w:color w:val="4A4A4A"/>
        </w:rPr>
        <w:t>在将那些交易广播到比特币网络上，这样可以保证区块链上保存最小化的信息</w:t>
      </w:r>
      <w:r w:rsidR="0097668E">
        <w:rPr>
          <w:color w:val="4A4A4A"/>
        </w:rPr>
        <w:t>，</w:t>
      </w:r>
      <w:r w:rsidRPr="004F11EA">
        <w:rPr>
          <w:rFonts w:hint="eastAsia"/>
          <w:color w:val="4A4A4A"/>
        </w:rPr>
        <w:t>比特币闪电网络与现行的金融系统解决该问题的方式极为类似。</w:t>
      </w:r>
    </w:p>
    <w:p w14:paraId="5FE39A8E" w14:textId="113A8FA3" w:rsidR="00984AE3" w:rsidRDefault="008D4F10" w:rsidP="00727F7E">
      <w:pPr>
        <w:autoSpaceDE w:val="0"/>
        <w:autoSpaceDN w:val="0"/>
        <w:adjustRightInd w:val="0"/>
        <w:rPr>
          <w:rFonts w:ascii="Helvetica" w:hAnsi="Helvetica" w:cs="Helvetica"/>
          <w:sz w:val="28"/>
          <w:szCs w:val="28"/>
        </w:rPr>
      </w:pPr>
      <w:r w:rsidRPr="008D4F10">
        <w:rPr>
          <w:rFonts w:ascii="Helvetica" w:hAnsi="Helvetica" w:cs="Helvetica"/>
          <w:sz w:val="28"/>
          <w:szCs w:val="28"/>
        </w:rPr>
        <w:t>http://www.8btc.com/amiko-pay</w:t>
      </w:r>
    </w:p>
    <w:p w14:paraId="0196A5DF" w14:textId="67A3469B" w:rsidR="00354729" w:rsidRDefault="00354729" w:rsidP="004F11EA">
      <w:pPr>
        <w:pStyle w:val="4"/>
      </w:pPr>
      <w:r>
        <w:t>8</w:t>
      </w:r>
      <w:r w:rsidRPr="004F11EA">
        <w:t>多重签名</w:t>
      </w:r>
    </w:p>
    <w:p w14:paraId="163CE9F3" w14:textId="77777777" w:rsidR="000F30BC" w:rsidRDefault="006F19E7" w:rsidP="004F11EA">
      <w:pPr>
        <w:pStyle w:val="a7"/>
        <w:shd w:val="clear" w:color="auto" w:fill="FFFFFF"/>
        <w:spacing w:before="0" w:beforeAutospacing="0" w:after="0" w:afterAutospacing="0" w:line="450" w:lineRule="atLeast"/>
        <w:ind w:firstLine="420"/>
        <w:rPr>
          <w:color w:val="4A4A4A"/>
        </w:rPr>
      </w:pPr>
      <w:r w:rsidRPr="004F11EA">
        <w:rPr>
          <w:color w:val="4A4A4A"/>
        </w:rPr>
        <w:t>一般来说一个比特币地址对应一个私钥</w:t>
      </w:r>
      <w:r w:rsidR="00C103E1">
        <w:rPr>
          <w:color w:val="4A4A4A"/>
        </w:rPr>
        <w:t>，</w:t>
      </w:r>
      <w:r w:rsidRPr="004F11EA">
        <w:rPr>
          <w:color w:val="4A4A4A"/>
        </w:rPr>
        <w:t>动用这个地址中的资金需要私钥的掌握者发起签名才行。</w:t>
      </w:r>
      <w:r w:rsidR="000F30BC" w:rsidRPr="004F11EA">
        <w:rPr>
          <w:rFonts w:hint="eastAsia"/>
          <w:color w:val="4A4A4A"/>
        </w:rPr>
        <w:t>而多重</w:t>
      </w:r>
      <w:r w:rsidR="000F30BC" w:rsidRPr="004F11EA">
        <w:rPr>
          <w:color w:val="4A4A4A"/>
        </w:rPr>
        <w:t>签</w:t>
      </w:r>
      <w:r w:rsidR="000F30BC" w:rsidRPr="004F11EA">
        <w:rPr>
          <w:rFonts w:hint="eastAsia"/>
          <w:color w:val="4A4A4A"/>
        </w:rPr>
        <w:t>名地址，可以有三个相关</w:t>
      </w:r>
      <w:r w:rsidR="000F30BC" w:rsidRPr="004F11EA">
        <w:rPr>
          <w:color w:val="4A4A4A"/>
        </w:rPr>
        <w:t>联</w:t>
      </w:r>
      <w:r w:rsidR="000F30BC" w:rsidRPr="004F11EA">
        <w:rPr>
          <w:rFonts w:hint="eastAsia"/>
          <w:color w:val="4A4A4A"/>
        </w:rPr>
        <w:t>的私</w:t>
      </w:r>
      <w:r w:rsidR="000F30BC" w:rsidRPr="004F11EA">
        <w:rPr>
          <w:color w:val="4A4A4A"/>
        </w:rPr>
        <w:t>钥</w:t>
      </w:r>
      <w:r w:rsidR="000F30BC" w:rsidRPr="004F11EA">
        <w:rPr>
          <w:rFonts w:hint="eastAsia"/>
          <w:color w:val="4A4A4A"/>
        </w:rPr>
        <w:t>，你需要其中的两个才能完成一笔</w:t>
      </w:r>
      <w:r w:rsidR="000F30BC" w:rsidRPr="004F11EA">
        <w:rPr>
          <w:color w:val="4A4A4A"/>
        </w:rPr>
        <w:t>转账</w:t>
      </w:r>
      <w:r w:rsidR="000F30BC" w:rsidRPr="004F11EA">
        <w:rPr>
          <w:rFonts w:hint="eastAsia"/>
          <w:color w:val="4A4A4A"/>
        </w:rPr>
        <w:t>。</w:t>
      </w:r>
      <w:r w:rsidR="000F30BC" w:rsidRPr="004F11EA">
        <w:rPr>
          <w:color w:val="4A4A4A"/>
        </w:rPr>
        <w:t>实际</w:t>
      </w:r>
      <w:r w:rsidR="000F30BC" w:rsidRPr="004F11EA">
        <w:rPr>
          <w:rFonts w:hint="eastAsia"/>
          <w:color w:val="4A4A4A"/>
        </w:rPr>
        <w:t>上，你也可以</w:t>
      </w:r>
      <w:r w:rsidR="000F30BC" w:rsidRPr="004F11EA">
        <w:rPr>
          <w:color w:val="4A4A4A"/>
        </w:rPr>
        <w:t>设</w:t>
      </w:r>
      <w:r w:rsidR="000F30BC" w:rsidRPr="004F11EA">
        <w:rPr>
          <w:rFonts w:hint="eastAsia"/>
          <w:color w:val="4A4A4A"/>
        </w:rPr>
        <w:t>置成</w:t>
      </w:r>
      <w:r w:rsidR="000F30BC" w:rsidRPr="004F11EA">
        <w:rPr>
          <w:rFonts w:hint="eastAsia"/>
          <w:color w:val="4A4A4A"/>
        </w:rPr>
        <w:t>1/3</w:t>
      </w:r>
      <w:r w:rsidR="000F30BC" w:rsidRPr="004F11EA">
        <w:rPr>
          <w:rFonts w:hint="eastAsia"/>
          <w:color w:val="4A4A4A"/>
        </w:rPr>
        <w:t>，</w:t>
      </w:r>
      <w:r w:rsidR="000F30BC" w:rsidRPr="004F11EA">
        <w:rPr>
          <w:rFonts w:hint="eastAsia"/>
          <w:color w:val="4A4A4A"/>
        </w:rPr>
        <w:t>5/5</w:t>
      </w:r>
      <w:r w:rsidR="000F30BC" w:rsidRPr="004F11EA">
        <w:rPr>
          <w:rFonts w:hint="eastAsia"/>
          <w:color w:val="4A4A4A"/>
        </w:rPr>
        <w:t>，</w:t>
      </w:r>
      <w:r w:rsidR="000F30BC" w:rsidRPr="004F11EA">
        <w:rPr>
          <w:rFonts w:hint="eastAsia"/>
          <w:color w:val="4A4A4A"/>
        </w:rPr>
        <w:t>6/11</w:t>
      </w:r>
      <w:r w:rsidR="000F30BC" w:rsidRPr="004F11EA">
        <w:rPr>
          <w:rFonts w:hint="eastAsia"/>
          <w:color w:val="4A4A4A"/>
        </w:rPr>
        <w:t>，但是最常</w:t>
      </w:r>
      <w:r w:rsidR="000F30BC" w:rsidRPr="004F11EA">
        <w:rPr>
          <w:color w:val="4A4A4A"/>
        </w:rPr>
        <w:t>见</w:t>
      </w:r>
      <w:r w:rsidR="000F30BC" w:rsidRPr="004F11EA">
        <w:rPr>
          <w:rFonts w:hint="eastAsia"/>
          <w:color w:val="4A4A4A"/>
        </w:rPr>
        <w:t>的是</w:t>
      </w:r>
      <w:r w:rsidR="000F30BC" w:rsidRPr="004F11EA">
        <w:rPr>
          <w:rFonts w:hint="eastAsia"/>
          <w:color w:val="4A4A4A"/>
        </w:rPr>
        <w:t>2/3</w:t>
      </w:r>
      <w:r w:rsidR="000F30BC" w:rsidRPr="004F11EA">
        <w:rPr>
          <w:rFonts w:hint="eastAsia"/>
          <w:color w:val="4A4A4A"/>
        </w:rPr>
        <w:t>的</w:t>
      </w:r>
      <w:r w:rsidR="000F30BC" w:rsidRPr="004F11EA">
        <w:rPr>
          <w:color w:val="4A4A4A"/>
        </w:rPr>
        <w:t>组</w:t>
      </w:r>
      <w:r w:rsidR="000F30BC" w:rsidRPr="004F11EA">
        <w:rPr>
          <w:rFonts w:hint="eastAsia"/>
          <w:color w:val="4A4A4A"/>
        </w:rPr>
        <w:t>合。</w:t>
      </w:r>
    </w:p>
    <w:p w14:paraId="41946C8D" w14:textId="372B1994" w:rsidR="00FA105A" w:rsidRPr="004F11EA" w:rsidRDefault="00FA105A"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多重</w:t>
      </w:r>
      <w:r w:rsidRPr="004F11EA">
        <w:rPr>
          <w:color w:val="4A4A4A"/>
        </w:rPr>
        <w:t>签</w:t>
      </w:r>
      <w:r w:rsidRPr="004F11EA">
        <w:rPr>
          <w:rFonts w:hint="eastAsia"/>
          <w:color w:val="4A4A4A"/>
        </w:rPr>
        <w:t>名托管工作原理如下</w:t>
      </w:r>
      <w:r>
        <w:rPr>
          <w:color w:val="4A4A4A"/>
        </w:rPr>
        <w:t>：</w:t>
      </w:r>
      <w:r w:rsidRPr="004F11EA">
        <w:rPr>
          <w:rFonts w:hint="eastAsia"/>
          <w:color w:val="4A4A4A"/>
        </w:rPr>
        <w:t>当</w:t>
      </w:r>
      <w:r w:rsidRPr="004F11EA">
        <w:rPr>
          <w:rFonts w:hint="eastAsia"/>
          <w:color w:val="4A4A4A"/>
        </w:rPr>
        <w:t>Alice</w:t>
      </w:r>
      <w:r w:rsidRPr="004F11EA">
        <w:rPr>
          <w:rFonts w:hint="eastAsia"/>
          <w:color w:val="4A4A4A"/>
        </w:rPr>
        <w:t>想要</w:t>
      </w:r>
      <w:r w:rsidRPr="004F11EA">
        <w:rPr>
          <w:color w:val="4A4A4A"/>
        </w:rPr>
        <w:t>发</w:t>
      </w:r>
      <w:r w:rsidRPr="004F11EA">
        <w:rPr>
          <w:rFonts w:hint="eastAsia"/>
          <w:color w:val="4A4A4A"/>
        </w:rPr>
        <w:t>送</w:t>
      </w:r>
      <w:r w:rsidRPr="004F11EA">
        <w:rPr>
          <w:rFonts w:hint="eastAsia"/>
          <w:color w:val="4A4A4A"/>
        </w:rPr>
        <w:t>20</w:t>
      </w:r>
      <w:r w:rsidRPr="004F11EA">
        <w:rPr>
          <w:rFonts w:hint="eastAsia"/>
          <w:color w:val="4A4A4A"/>
        </w:rPr>
        <w:t>元</w:t>
      </w:r>
      <w:r w:rsidRPr="004F11EA">
        <w:rPr>
          <w:color w:val="4A4A4A"/>
        </w:rPr>
        <w:t>钱给</w:t>
      </w:r>
      <w:r w:rsidRPr="004F11EA">
        <w:rPr>
          <w:rFonts w:hint="eastAsia"/>
          <w:color w:val="4A4A4A"/>
        </w:rPr>
        <w:t>Bob</w:t>
      </w:r>
      <w:r w:rsidRPr="004F11EA">
        <w:rPr>
          <w:color w:val="4A4A4A"/>
        </w:rPr>
        <w:t>购买</w:t>
      </w:r>
      <w:r w:rsidRPr="004F11EA">
        <w:rPr>
          <w:rFonts w:hint="eastAsia"/>
          <w:color w:val="4A4A4A"/>
        </w:rPr>
        <w:t>一个</w:t>
      </w:r>
      <w:r w:rsidRPr="004F11EA">
        <w:rPr>
          <w:color w:val="4A4A4A"/>
        </w:rPr>
        <w:t>产</w:t>
      </w:r>
      <w:r w:rsidRPr="004F11EA">
        <w:rPr>
          <w:rFonts w:hint="eastAsia"/>
          <w:color w:val="4A4A4A"/>
        </w:rPr>
        <w:t>品</w:t>
      </w:r>
      <w:r w:rsidRPr="004F11EA">
        <w:rPr>
          <w:color w:val="4A4A4A"/>
        </w:rPr>
        <w:t>时</w:t>
      </w:r>
      <w:r w:rsidRPr="004F11EA">
        <w:rPr>
          <w:rFonts w:hint="eastAsia"/>
          <w:color w:val="4A4A4A"/>
        </w:rPr>
        <w:t>，首先</w:t>
      </w:r>
      <w:r w:rsidRPr="004F11EA">
        <w:rPr>
          <w:rFonts w:hint="eastAsia"/>
          <w:color w:val="4A4A4A"/>
        </w:rPr>
        <w:t>Alice</w:t>
      </w:r>
      <w:r w:rsidRPr="004F11EA">
        <w:rPr>
          <w:rFonts w:hint="eastAsia"/>
          <w:color w:val="4A4A4A"/>
        </w:rPr>
        <w:t>挑</w:t>
      </w:r>
      <w:r w:rsidRPr="004F11EA">
        <w:rPr>
          <w:color w:val="4A4A4A"/>
        </w:rPr>
        <w:t>选</w:t>
      </w:r>
      <w:r w:rsidRPr="004F11EA">
        <w:rPr>
          <w:rFonts w:hint="eastAsia"/>
          <w:color w:val="4A4A4A"/>
        </w:rPr>
        <w:t>一个相互信任的仲裁</w:t>
      </w:r>
      <w:r w:rsidRPr="004F11EA">
        <w:rPr>
          <w:color w:val="4A4A4A"/>
        </w:rPr>
        <w:t>员</w:t>
      </w:r>
      <w:r w:rsidRPr="004F11EA">
        <w:rPr>
          <w:rFonts w:hint="eastAsia"/>
          <w:color w:val="4A4A4A"/>
        </w:rPr>
        <w:t>，我</w:t>
      </w:r>
      <w:r w:rsidRPr="004F11EA">
        <w:rPr>
          <w:color w:val="4A4A4A"/>
        </w:rPr>
        <w:t>们</w:t>
      </w:r>
      <w:r w:rsidRPr="004F11EA">
        <w:rPr>
          <w:rFonts w:hint="eastAsia"/>
          <w:color w:val="4A4A4A"/>
        </w:rPr>
        <w:t>叫他</w:t>
      </w:r>
      <w:r w:rsidRPr="004F11EA">
        <w:rPr>
          <w:rFonts w:hint="eastAsia"/>
          <w:color w:val="4A4A4A"/>
        </w:rPr>
        <w:t>Martin</w:t>
      </w:r>
      <w:r w:rsidRPr="004F11EA">
        <w:rPr>
          <w:rFonts w:hint="eastAsia"/>
          <w:color w:val="4A4A4A"/>
        </w:rPr>
        <w:t>，然后通</w:t>
      </w:r>
      <w:r w:rsidRPr="004F11EA">
        <w:rPr>
          <w:color w:val="4A4A4A"/>
        </w:rPr>
        <w:t>过</w:t>
      </w:r>
      <w:r w:rsidRPr="004F11EA">
        <w:rPr>
          <w:rFonts w:hint="eastAsia"/>
          <w:color w:val="4A4A4A"/>
        </w:rPr>
        <w:t>Alice</w:t>
      </w:r>
      <w:r w:rsidRPr="004F11EA">
        <w:rPr>
          <w:rFonts w:hint="eastAsia"/>
          <w:color w:val="4A4A4A"/>
        </w:rPr>
        <w:t>，</w:t>
      </w:r>
      <w:r w:rsidRPr="004F11EA">
        <w:rPr>
          <w:rFonts w:hint="eastAsia"/>
          <w:color w:val="4A4A4A"/>
        </w:rPr>
        <w:t>Bob</w:t>
      </w:r>
      <w:r w:rsidRPr="004F11EA">
        <w:rPr>
          <w:rFonts w:hint="eastAsia"/>
          <w:color w:val="4A4A4A"/>
        </w:rPr>
        <w:t>，</w:t>
      </w:r>
      <w:r w:rsidRPr="004F11EA">
        <w:rPr>
          <w:rFonts w:hint="eastAsia"/>
          <w:color w:val="4A4A4A"/>
        </w:rPr>
        <w:t>Martin</w:t>
      </w:r>
      <w:r w:rsidRPr="004F11EA">
        <w:rPr>
          <w:rFonts w:hint="eastAsia"/>
          <w:color w:val="4A4A4A"/>
        </w:rPr>
        <w:t>三方多重</w:t>
      </w:r>
      <w:r w:rsidRPr="004F11EA">
        <w:rPr>
          <w:color w:val="4A4A4A"/>
        </w:rPr>
        <w:t>签</w:t>
      </w:r>
      <w:r w:rsidRPr="004F11EA">
        <w:rPr>
          <w:rFonts w:hint="eastAsia"/>
          <w:color w:val="4A4A4A"/>
        </w:rPr>
        <w:t>名来</w:t>
      </w:r>
      <w:r w:rsidRPr="004F11EA">
        <w:rPr>
          <w:color w:val="4A4A4A"/>
        </w:rPr>
        <w:t>发</w:t>
      </w:r>
      <w:r w:rsidRPr="004F11EA">
        <w:rPr>
          <w:rFonts w:hint="eastAsia"/>
          <w:color w:val="4A4A4A"/>
        </w:rPr>
        <w:t>送</w:t>
      </w:r>
      <w:r w:rsidRPr="004F11EA">
        <w:rPr>
          <w:rFonts w:hint="eastAsia"/>
          <w:color w:val="4A4A4A"/>
        </w:rPr>
        <w:t>20</w:t>
      </w:r>
      <w:r w:rsidRPr="004F11EA">
        <w:rPr>
          <w:rFonts w:hint="eastAsia"/>
          <w:color w:val="4A4A4A"/>
        </w:rPr>
        <w:t>元</w:t>
      </w:r>
      <w:r w:rsidRPr="004F11EA">
        <w:rPr>
          <w:color w:val="4A4A4A"/>
        </w:rPr>
        <w:t>钱</w:t>
      </w:r>
      <w:r w:rsidRPr="004F11EA">
        <w:rPr>
          <w:rFonts w:hint="eastAsia"/>
          <w:color w:val="4A4A4A"/>
        </w:rPr>
        <w:t>。</w:t>
      </w:r>
      <w:r w:rsidRPr="004F11EA">
        <w:rPr>
          <w:rFonts w:hint="eastAsia"/>
          <w:color w:val="4A4A4A"/>
        </w:rPr>
        <w:t>Bob</w:t>
      </w:r>
      <w:r w:rsidRPr="004F11EA">
        <w:rPr>
          <w:rFonts w:hint="eastAsia"/>
          <w:color w:val="4A4A4A"/>
        </w:rPr>
        <w:t>看到付款后，确</w:t>
      </w:r>
      <w:r w:rsidRPr="004F11EA">
        <w:rPr>
          <w:color w:val="4A4A4A"/>
        </w:rPr>
        <w:t>认订单</w:t>
      </w:r>
      <w:r w:rsidRPr="004F11EA">
        <w:rPr>
          <w:rFonts w:hint="eastAsia"/>
          <w:color w:val="4A4A4A"/>
        </w:rPr>
        <w:t>，</w:t>
      </w:r>
      <w:r w:rsidRPr="004F11EA">
        <w:rPr>
          <w:color w:val="4A4A4A"/>
        </w:rPr>
        <w:t>邮</w:t>
      </w:r>
      <w:r w:rsidRPr="004F11EA">
        <w:rPr>
          <w:rFonts w:hint="eastAsia"/>
          <w:color w:val="4A4A4A"/>
        </w:rPr>
        <w:t>寄商品。当</w:t>
      </w:r>
      <w:r w:rsidRPr="004F11EA">
        <w:rPr>
          <w:rFonts w:hint="eastAsia"/>
          <w:color w:val="4A4A4A"/>
        </w:rPr>
        <w:t>Alice</w:t>
      </w:r>
      <w:r w:rsidRPr="004F11EA">
        <w:rPr>
          <w:rFonts w:hint="eastAsia"/>
          <w:color w:val="4A4A4A"/>
        </w:rPr>
        <w:t>收到商品之后，她可以</w:t>
      </w:r>
      <w:r w:rsidRPr="004F11EA">
        <w:rPr>
          <w:color w:val="4A4A4A"/>
        </w:rPr>
        <w:t>创</w:t>
      </w:r>
      <w:r w:rsidRPr="004F11EA">
        <w:rPr>
          <w:rFonts w:hint="eastAsia"/>
          <w:color w:val="4A4A4A"/>
        </w:rPr>
        <w:t>建一个</w:t>
      </w:r>
      <w:r w:rsidRPr="004F11EA">
        <w:rPr>
          <w:rFonts w:hint="eastAsia"/>
          <w:color w:val="4A4A4A"/>
        </w:rPr>
        <w:t>20</w:t>
      </w:r>
      <w:r w:rsidRPr="004F11EA">
        <w:rPr>
          <w:rFonts w:hint="eastAsia"/>
          <w:color w:val="4A4A4A"/>
        </w:rPr>
        <w:t>元的多重</w:t>
      </w:r>
      <w:r w:rsidRPr="004F11EA">
        <w:rPr>
          <w:color w:val="4A4A4A"/>
        </w:rPr>
        <w:t>签</w:t>
      </w:r>
      <w:r w:rsidRPr="004F11EA">
        <w:rPr>
          <w:rFonts w:hint="eastAsia"/>
          <w:color w:val="4A4A4A"/>
        </w:rPr>
        <w:t>名</w:t>
      </w:r>
      <w:r w:rsidRPr="004F11EA">
        <w:rPr>
          <w:color w:val="4A4A4A"/>
        </w:rPr>
        <w:t>给</w:t>
      </w:r>
      <w:r w:rsidRPr="004F11EA">
        <w:rPr>
          <w:rFonts w:hint="eastAsia"/>
          <w:color w:val="4A4A4A"/>
        </w:rPr>
        <w:t>Bob</w:t>
      </w:r>
      <w:r w:rsidRPr="004F11EA">
        <w:rPr>
          <w:rFonts w:hint="eastAsia"/>
          <w:color w:val="4A4A4A"/>
        </w:rPr>
        <w:t>，来完成</w:t>
      </w:r>
      <w:r w:rsidRPr="004F11EA">
        <w:rPr>
          <w:color w:val="4A4A4A"/>
        </w:rPr>
        <w:t>这</w:t>
      </w:r>
      <w:r w:rsidRPr="004F11EA">
        <w:rPr>
          <w:rFonts w:hint="eastAsia"/>
          <w:color w:val="4A4A4A"/>
        </w:rPr>
        <w:t>一笔</w:t>
      </w:r>
      <w:r w:rsidRPr="004F11EA">
        <w:rPr>
          <w:color w:val="4A4A4A"/>
        </w:rPr>
        <w:t>转账</w:t>
      </w:r>
      <w:r w:rsidRPr="004F11EA">
        <w:rPr>
          <w:rFonts w:hint="eastAsia"/>
          <w:color w:val="4A4A4A"/>
        </w:rPr>
        <w:t>。然后，</w:t>
      </w:r>
      <w:r w:rsidRPr="004F11EA">
        <w:rPr>
          <w:rFonts w:hint="eastAsia"/>
          <w:color w:val="4A4A4A"/>
        </w:rPr>
        <w:t>Bob</w:t>
      </w:r>
      <w:r w:rsidRPr="004F11EA">
        <w:rPr>
          <w:rFonts w:hint="eastAsia"/>
          <w:color w:val="4A4A4A"/>
        </w:rPr>
        <w:t>再</w:t>
      </w:r>
      <w:r w:rsidRPr="004F11EA">
        <w:rPr>
          <w:color w:val="4A4A4A"/>
        </w:rPr>
        <w:t>对</w:t>
      </w:r>
      <w:r w:rsidRPr="004F11EA">
        <w:rPr>
          <w:rFonts w:hint="eastAsia"/>
          <w:color w:val="4A4A4A"/>
        </w:rPr>
        <w:t>其</w:t>
      </w:r>
      <w:r w:rsidRPr="004F11EA">
        <w:rPr>
          <w:color w:val="4A4A4A"/>
        </w:rPr>
        <w:t>进</w:t>
      </w:r>
      <w:r w:rsidRPr="004F11EA">
        <w:rPr>
          <w:rFonts w:hint="eastAsia"/>
          <w:color w:val="4A4A4A"/>
        </w:rPr>
        <w:t>行</w:t>
      </w:r>
      <w:r w:rsidRPr="004F11EA">
        <w:rPr>
          <w:color w:val="4A4A4A"/>
        </w:rPr>
        <w:t>签</w:t>
      </w:r>
      <w:r w:rsidRPr="004F11EA">
        <w:rPr>
          <w:rFonts w:hint="eastAsia"/>
          <w:color w:val="4A4A4A"/>
        </w:rPr>
        <w:t>名，</w:t>
      </w:r>
      <w:r w:rsidRPr="004F11EA">
        <w:rPr>
          <w:color w:val="4A4A4A"/>
        </w:rPr>
        <w:t>这样</w:t>
      </w:r>
      <w:r w:rsidRPr="004F11EA">
        <w:rPr>
          <w:rFonts w:hint="eastAsia"/>
          <w:color w:val="4A4A4A"/>
        </w:rPr>
        <w:t>就完成了</w:t>
      </w:r>
      <w:r w:rsidRPr="004F11EA">
        <w:rPr>
          <w:color w:val="4A4A4A"/>
        </w:rPr>
        <w:t>转账</w:t>
      </w:r>
      <w:r w:rsidRPr="004F11EA">
        <w:rPr>
          <w:rFonts w:hint="eastAsia"/>
          <w:color w:val="4A4A4A"/>
        </w:rPr>
        <w:t>。</w:t>
      </w:r>
      <w:r w:rsidRPr="004F11EA">
        <w:rPr>
          <w:rFonts w:hint="eastAsia"/>
          <w:color w:val="4A4A4A"/>
        </w:rPr>
        <w:lastRenderedPageBreak/>
        <w:t>另外，</w:t>
      </w:r>
      <w:r w:rsidRPr="004F11EA">
        <w:rPr>
          <w:rFonts w:hint="eastAsia"/>
          <w:color w:val="4A4A4A"/>
        </w:rPr>
        <w:t>Bob</w:t>
      </w:r>
      <w:r w:rsidRPr="004F11EA">
        <w:rPr>
          <w:rFonts w:hint="eastAsia"/>
          <w:color w:val="4A4A4A"/>
        </w:rPr>
        <w:t>可能会</w:t>
      </w:r>
      <w:r w:rsidRPr="004F11EA">
        <w:rPr>
          <w:color w:val="4A4A4A"/>
        </w:rPr>
        <w:t>选择</w:t>
      </w:r>
      <w:r w:rsidRPr="004F11EA">
        <w:rPr>
          <w:rFonts w:hint="eastAsia"/>
          <w:color w:val="4A4A4A"/>
        </w:rPr>
        <w:t>不</w:t>
      </w:r>
      <w:r w:rsidRPr="004F11EA">
        <w:rPr>
          <w:color w:val="4A4A4A"/>
        </w:rPr>
        <w:t>发</w:t>
      </w:r>
      <w:r w:rsidRPr="004F11EA">
        <w:rPr>
          <w:rFonts w:hint="eastAsia"/>
          <w:color w:val="4A4A4A"/>
        </w:rPr>
        <w:t>送</w:t>
      </w:r>
      <w:r w:rsidRPr="004F11EA">
        <w:rPr>
          <w:color w:val="4A4A4A"/>
        </w:rPr>
        <w:t>产</w:t>
      </w:r>
      <w:r w:rsidRPr="004F11EA">
        <w:rPr>
          <w:rFonts w:hint="eastAsia"/>
          <w:color w:val="4A4A4A"/>
        </w:rPr>
        <w:t>品，在</w:t>
      </w:r>
      <w:r w:rsidRPr="004F11EA">
        <w:rPr>
          <w:color w:val="4A4A4A"/>
        </w:rPr>
        <w:t>这</w:t>
      </w:r>
      <w:r w:rsidRPr="004F11EA">
        <w:rPr>
          <w:rFonts w:hint="eastAsia"/>
          <w:color w:val="4A4A4A"/>
        </w:rPr>
        <w:t>种情况下</w:t>
      </w:r>
      <w:r w:rsidR="00EE6DD0">
        <w:rPr>
          <w:color w:val="4A4A4A"/>
        </w:rPr>
        <w:t>，</w:t>
      </w:r>
      <w:r w:rsidRPr="004F11EA">
        <w:rPr>
          <w:rFonts w:hint="eastAsia"/>
          <w:color w:val="4A4A4A"/>
        </w:rPr>
        <w:t>他</w:t>
      </w:r>
      <w:r w:rsidRPr="004F11EA">
        <w:rPr>
          <w:color w:val="4A4A4A"/>
        </w:rPr>
        <w:t>创</w:t>
      </w:r>
      <w:r w:rsidRPr="004F11EA">
        <w:rPr>
          <w:rFonts w:hint="eastAsia"/>
          <w:color w:val="4A4A4A"/>
        </w:rPr>
        <w:t>建并</w:t>
      </w:r>
      <w:r w:rsidRPr="004F11EA">
        <w:rPr>
          <w:color w:val="4A4A4A"/>
        </w:rPr>
        <w:t>签</w:t>
      </w:r>
      <w:r w:rsidRPr="004F11EA">
        <w:rPr>
          <w:rFonts w:hint="eastAsia"/>
          <w:color w:val="4A4A4A"/>
        </w:rPr>
        <w:t>署</w:t>
      </w:r>
      <w:r w:rsidRPr="004F11EA">
        <w:rPr>
          <w:rFonts w:hint="eastAsia"/>
          <w:color w:val="4A4A4A"/>
        </w:rPr>
        <w:t>20</w:t>
      </w:r>
      <w:r w:rsidRPr="004F11EA">
        <w:rPr>
          <w:rFonts w:hint="eastAsia"/>
          <w:color w:val="4A4A4A"/>
        </w:rPr>
        <w:t>元的退款交易</w:t>
      </w:r>
      <w:r w:rsidRPr="004F11EA">
        <w:rPr>
          <w:color w:val="4A4A4A"/>
        </w:rPr>
        <w:t>发</w:t>
      </w:r>
      <w:r w:rsidRPr="004F11EA">
        <w:rPr>
          <w:rFonts w:hint="eastAsia"/>
          <w:color w:val="4A4A4A"/>
        </w:rPr>
        <w:t>送</w:t>
      </w:r>
      <w:r w:rsidRPr="004F11EA">
        <w:rPr>
          <w:color w:val="4A4A4A"/>
        </w:rPr>
        <w:t>给</w:t>
      </w:r>
      <w:r w:rsidRPr="004F11EA">
        <w:rPr>
          <w:rFonts w:hint="eastAsia"/>
          <w:color w:val="4A4A4A"/>
        </w:rPr>
        <w:t>Alice</w:t>
      </w:r>
      <w:r w:rsidRPr="004F11EA">
        <w:rPr>
          <w:rFonts w:hint="eastAsia"/>
          <w:color w:val="4A4A4A"/>
        </w:rPr>
        <w:t>，</w:t>
      </w:r>
      <w:r w:rsidRPr="004F11EA">
        <w:rPr>
          <w:color w:val="4A4A4A"/>
        </w:rPr>
        <w:t>让</w:t>
      </w:r>
      <w:r w:rsidRPr="004F11EA">
        <w:rPr>
          <w:rFonts w:hint="eastAsia"/>
          <w:color w:val="4A4A4A"/>
        </w:rPr>
        <w:t>Alice</w:t>
      </w:r>
      <w:r w:rsidRPr="004F11EA">
        <w:rPr>
          <w:rFonts w:hint="eastAsia"/>
          <w:color w:val="4A4A4A"/>
        </w:rPr>
        <w:t>可以</w:t>
      </w:r>
      <w:r w:rsidRPr="004F11EA">
        <w:rPr>
          <w:color w:val="4A4A4A"/>
        </w:rPr>
        <w:t>签</w:t>
      </w:r>
      <w:r w:rsidRPr="004F11EA">
        <w:rPr>
          <w:rFonts w:hint="eastAsia"/>
          <w:color w:val="4A4A4A"/>
        </w:rPr>
        <w:t>名并</w:t>
      </w:r>
      <w:r w:rsidRPr="004F11EA">
        <w:rPr>
          <w:color w:val="4A4A4A"/>
        </w:rPr>
        <w:t>发</w:t>
      </w:r>
      <w:r w:rsidRPr="004F11EA">
        <w:rPr>
          <w:rFonts w:hint="eastAsia"/>
          <w:color w:val="4A4A4A"/>
        </w:rPr>
        <w:t>布。那么，如果</w:t>
      </w:r>
      <w:r w:rsidRPr="004F11EA">
        <w:rPr>
          <w:rFonts w:hint="eastAsia"/>
          <w:color w:val="4A4A4A"/>
        </w:rPr>
        <w:t>Bob</w:t>
      </w:r>
      <w:r w:rsidRPr="004F11EA">
        <w:rPr>
          <w:rFonts w:hint="eastAsia"/>
          <w:color w:val="4A4A4A"/>
        </w:rPr>
        <w:t>声称已</w:t>
      </w:r>
      <w:r w:rsidRPr="004F11EA">
        <w:rPr>
          <w:color w:val="4A4A4A"/>
        </w:rPr>
        <w:t>经发货</w:t>
      </w:r>
      <w:r w:rsidRPr="004F11EA">
        <w:rPr>
          <w:rFonts w:hint="eastAsia"/>
          <w:color w:val="4A4A4A"/>
        </w:rPr>
        <w:t>，但是</w:t>
      </w:r>
      <w:r w:rsidRPr="004F11EA">
        <w:rPr>
          <w:rFonts w:hint="eastAsia"/>
          <w:color w:val="4A4A4A"/>
        </w:rPr>
        <w:t>Alice</w:t>
      </w:r>
      <w:r w:rsidRPr="004F11EA">
        <w:rPr>
          <w:rFonts w:hint="eastAsia"/>
          <w:color w:val="4A4A4A"/>
        </w:rPr>
        <w:t>拒</w:t>
      </w:r>
      <w:r w:rsidRPr="004F11EA">
        <w:rPr>
          <w:color w:val="4A4A4A"/>
        </w:rPr>
        <w:t>绝</w:t>
      </w:r>
      <w:r w:rsidRPr="004F11EA">
        <w:rPr>
          <w:rFonts w:hint="eastAsia"/>
          <w:color w:val="4A4A4A"/>
        </w:rPr>
        <w:t>付款呢</w:t>
      </w:r>
      <w:r w:rsidR="00EE6DD0">
        <w:rPr>
          <w:color w:val="4A4A4A"/>
        </w:rPr>
        <w:t>？</w:t>
      </w:r>
      <w:r w:rsidRPr="004F11EA">
        <w:rPr>
          <w:rFonts w:hint="eastAsia"/>
          <w:color w:val="4A4A4A"/>
        </w:rPr>
        <w:t>Alice</w:t>
      </w:r>
      <w:r w:rsidRPr="004F11EA">
        <w:rPr>
          <w:rFonts w:hint="eastAsia"/>
          <w:color w:val="4A4A4A"/>
        </w:rPr>
        <w:t>和</w:t>
      </w:r>
      <w:r w:rsidRPr="004F11EA">
        <w:rPr>
          <w:rFonts w:hint="eastAsia"/>
          <w:color w:val="4A4A4A"/>
        </w:rPr>
        <w:t>Bob</w:t>
      </w:r>
      <w:r w:rsidRPr="004F11EA">
        <w:rPr>
          <w:rFonts w:hint="eastAsia"/>
          <w:color w:val="4A4A4A"/>
        </w:rPr>
        <w:t>就会</w:t>
      </w:r>
      <w:r w:rsidRPr="004F11EA">
        <w:rPr>
          <w:color w:val="4A4A4A"/>
        </w:rPr>
        <w:t>联</w:t>
      </w:r>
      <w:r w:rsidRPr="004F11EA">
        <w:rPr>
          <w:rFonts w:hint="eastAsia"/>
          <w:color w:val="4A4A4A"/>
        </w:rPr>
        <w:t>系</w:t>
      </w:r>
      <w:r w:rsidRPr="004F11EA">
        <w:rPr>
          <w:rFonts w:hint="eastAsia"/>
          <w:color w:val="4A4A4A"/>
        </w:rPr>
        <w:t>Martin</w:t>
      </w:r>
      <w:r w:rsidRPr="004F11EA">
        <w:rPr>
          <w:rFonts w:hint="eastAsia"/>
          <w:color w:val="4A4A4A"/>
        </w:rPr>
        <w:t>，</w:t>
      </w:r>
      <w:r w:rsidRPr="004F11EA">
        <w:rPr>
          <w:color w:val="4A4A4A"/>
        </w:rPr>
        <w:t>让</w:t>
      </w:r>
      <w:r w:rsidRPr="004F11EA">
        <w:rPr>
          <w:rFonts w:hint="eastAsia"/>
          <w:color w:val="4A4A4A"/>
        </w:rPr>
        <w:t>他来决定</w:t>
      </w:r>
      <w:r w:rsidRPr="004F11EA">
        <w:rPr>
          <w:color w:val="4A4A4A"/>
        </w:rPr>
        <w:t>谁对谁错</w:t>
      </w:r>
      <w:r w:rsidRPr="004F11EA">
        <w:rPr>
          <w:rFonts w:hint="eastAsia"/>
          <w:color w:val="4A4A4A"/>
        </w:rPr>
        <w:t>。</w:t>
      </w:r>
      <w:r w:rsidRPr="004F11EA">
        <w:rPr>
          <w:rFonts w:hint="eastAsia"/>
          <w:color w:val="4A4A4A"/>
        </w:rPr>
        <w:t>Martin</w:t>
      </w:r>
      <w:r w:rsidRPr="004F11EA">
        <w:rPr>
          <w:color w:val="4A4A4A"/>
        </w:rPr>
        <w:t>赞</w:t>
      </w:r>
      <w:r w:rsidRPr="004F11EA">
        <w:rPr>
          <w:rFonts w:hint="eastAsia"/>
          <w:color w:val="4A4A4A"/>
        </w:rPr>
        <w:t>成哪一方，他就</w:t>
      </w:r>
      <w:r w:rsidRPr="004F11EA">
        <w:rPr>
          <w:color w:val="4A4A4A"/>
        </w:rPr>
        <w:t>创</w:t>
      </w:r>
      <w:r w:rsidRPr="004F11EA">
        <w:rPr>
          <w:rFonts w:hint="eastAsia"/>
          <w:color w:val="4A4A4A"/>
        </w:rPr>
        <w:t>建一笔</w:t>
      </w:r>
      <w:r w:rsidRPr="004F11EA">
        <w:rPr>
          <w:color w:val="4A4A4A"/>
        </w:rPr>
        <w:t>给</w:t>
      </w:r>
      <w:r w:rsidRPr="004F11EA">
        <w:rPr>
          <w:rFonts w:hint="eastAsia"/>
          <w:color w:val="4A4A4A"/>
        </w:rPr>
        <w:t>自己</w:t>
      </w:r>
      <w:r w:rsidRPr="004F11EA">
        <w:rPr>
          <w:rFonts w:hint="eastAsia"/>
          <w:color w:val="4A4A4A"/>
        </w:rPr>
        <w:t>1</w:t>
      </w:r>
      <w:r w:rsidRPr="004F11EA">
        <w:rPr>
          <w:rFonts w:hint="eastAsia"/>
          <w:color w:val="4A4A4A"/>
        </w:rPr>
        <w:t>元和</w:t>
      </w:r>
      <w:r w:rsidRPr="004F11EA">
        <w:rPr>
          <w:color w:val="4A4A4A"/>
        </w:rPr>
        <w:t>对</w:t>
      </w:r>
      <w:r w:rsidRPr="004F11EA">
        <w:rPr>
          <w:rFonts w:hint="eastAsia"/>
          <w:color w:val="4A4A4A"/>
        </w:rPr>
        <w:t>方</w:t>
      </w:r>
      <w:r w:rsidRPr="004F11EA">
        <w:rPr>
          <w:rFonts w:hint="eastAsia"/>
          <w:color w:val="4A4A4A"/>
        </w:rPr>
        <w:t>19</w:t>
      </w:r>
      <w:r w:rsidRPr="004F11EA">
        <w:rPr>
          <w:rFonts w:hint="eastAsia"/>
          <w:color w:val="4A4A4A"/>
        </w:rPr>
        <w:t>元的交易，并由</w:t>
      </w:r>
      <w:r w:rsidRPr="004F11EA">
        <w:rPr>
          <w:color w:val="4A4A4A"/>
        </w:rPr>
        <w:t>对</w:t>
      </w:r>
      <w:r w:rsidRPr="004F11EA">
        <w:rPr>
          <w:rFonts w:hint="eastAsia"/>
          <w:color w:val="4A4A4A"/>
        </w:rPr>
        <w:t>方提供</w:t>
      </w:r>
      <w:r w:rsidRPr="004F11EA">
        <w:rPr>
          <w:color w:val="4A4A4A"/>
        </w:rPr>
        <w:t>签</w:t>
      </w:r>
      <w:r w:rsidRPr="004F11EA">
        <w:rPr>
          <w:rFonts w:hint="eastAsia"/>
          <w:color w:val="4A4A4A"/>
        </w:rPr>
        <w:t>名，从而完成</w:t>
      </w:r>
      <w:r w:rsidRPr="004F11EA">
        <w:rPr>
          <w:color w:val="4A4A4A"/>
        </w:rPr>
        <w:t>转账</w:t>
      </w:r>
      <w:r w:rsidRPr="004F11EA">
        <w:rPr>
          <w:rFonts w:hint="eastAsia"/>
          <w:color w:val="4A4A4A"/>
        </w:rPr>
        <w:t>。</w:t>
      </w:r>
    </w:p>
    <w:p w14:paraId="39E7D9D5" w14:textId="6727B31C" w:rsidR="000F30BC" w:rsidRDefault="0094259C" w:rsidP="004F11EA">
      <w:pPr>
        <w:pStyle w:val="a7"/>
        <w:shd w:val="clear" w:color="auto" w:fill="FFFFFF"/>
        <w:spacing w:before="0" w:beforeAutospacing="0" w:after="0" w:afterAutospacing="0" w:line="450" w:lineRule="atLeast"/>
        <w:ind w:firstLine="420"/>
        <w:rPr>
          <w:rFonts w:hint="eastAsia"/>
          <w:color w:val="4A4A4A"/>
        </w:rPr>
      </w:pPr>
      <w:r w:rsidRPr="004F11EA">
        <w:rPr>
          <w:color w:val="4A4A4A"/>
        </w:rPr>
        <w:t>这</w:t>
      </w:r>
      <w:r w:rsidRPr="004F11EA">
        <w:rPr>
          <w:rFonts w:hint="eastAsia"/>
          <w:color w:val="4A4A4A"/>
        </w:rPr>
        <w:t>种多重支付的方法需要一个中介机构来收取</w:t>
      </w:r>
      <w:r w:rsidRPr="004F11EA">
        <w:rPr>
          <w:color w:val="4A4A4A"/>
        </w:rPr>
        <w:t>费</w:t>
      </w:r>
      <w:r w:rsidRPr="004F11EA">
        <w:rPr>
          <w:rFonts w:hint="eastAsia"/>
          <w:color w:val="4A4A4A"/>
        </w:rPr>
        <w:t>用，那么它和</w:t>
      </w:r>
      <w:r w:rsidRPr="004F11EA">
        <w:rPr>
          <w:rFonts w:hint="eastAsia"/>
          <w:color w:val="4A4A4A"/>
        </w:rPr>
        <w:t>Paypal</w:t>
      </w:r>
      <w:r w:rsidRPr="004F11EA">
        <w:rPr>
          <w:rFonts w:hint="eastAsia"/>
          <w:color w:val="4A4A4A"/>
        </w:rPr>
        <w:t>相比好在哪里？首先，它是自愿的。在某些情况下，当你从一个有信誉的大公司</w:t>
      </w:r>
      <w:r w:rsidRPr="004F11EA">
        <w:rPr>
          <w:color w:val="4A4A4A"/>
        </w:rPr>
        <w:t>购买东</w:t>
      </w:r>
      <w:r w:rsidRPr="004F11EA">
        <w:rPr>
          <w:rFonts w:hint="eastAsia"/>
          <w:color w:val="4A4A4A"/>
        </w:rPr>
        <w:t>西，或者当你</w:t>
      </w:r>
      <w:r w:rsidRPr="004F11EA">
        <w:rPr>
          <w:color w:val="4A4A4A"/>
        </w:rPr>
        <w:t>汇</w:t>
      </w:r>
      <w:r w:rsidRPr="004F11EA">
        <w:rPr>
          <w:rFonts w:hint="eastAsia"/>
          <w:color w:val="4A4A4A"/>
        </w:rPr>
        <w:t>款</w:t>
      </w:r>
      <w:r w:rsidRPr="004F11EA">
        <w:rPr>
          <w:color w:val="4A4A4A"/>
        </w:rPr>
        <w:t>给</w:t>
      </w:r>
      <w:r w:rsidRPr="004F11EA">
        <w:rPr>
          <w:rFonts w:hint="eastAsia"/>
          <w:color w:val="4A4A4A"/>
        </w:rPr>
        <w:t>一个信任的</w:t>
      </w:r>
      <w:r w:rsidRPr="004F11EA">
        <w:rPr>
          <w:color w:val="4A4A4A"/>
        </w:rPr>
        <w:t>账户时</w:t>
      </w:r>
      <w:r w:rsidRPr="004F11EA">
        <w:rPr>
          <w:rFonts w:hint="eastAsia"/>
          <w:color w:val="4A4A4A"/>
        </w:rPr>
        <w:t>，中介机构是不需要的，普通的</w:t>
      </w:r>
      <w:r w:rsidRPr="004F11EA">
        <w:rPr>
          <w:rFonts w:hint="eastAsia"/>
          <w:color w:val="4A4A4A"/>
        </w:rPr>
        <w:t>A</w:t>
      </w:r>
      <w:r w:rsidRPr="004F11EA">
        <w:rPr>
          <w:color w:val="4A4A4A"/>
        </w:rPr>
        <w:t>转账给</w:t>
      </w:r>
      <w:r w:rsidRPr="004F11EA">
        <w:rPr>
          <w:rFonts w:hint="eastAsia"/>
          <w:color w:val="4A4A4A"/>
        </w:rPr>
        <w:t>B</w:t>
      </w:r>
      <w:r w:rsidRPr="004F11EA">
        <w:rPr>
          <w:rFonts w:hint="eastAsia"/>
          <w:color w:val="4A4A4A"/>
        </w:rPr>
        <w:t>就好了。其次，</w:t>
      </w:r>
      <w:r w:rsidRPr="004F11EA">
        <w:rPr>
          <w:color w:val="4A4A4A"/>
        </w:rPr>
        <w:t>该</w:t>
      </w:r>
      <w:r w:rsidRPr="004F11EA">
        <w:rPr>
          <w:rFonts w:hint="eastAsia"/>
          <w:color w:val="4A4A4A"/>
        </w:rPr>
        <w:t>系</w:t>
      </w:r>
      <w:r w:rsidRPr="004F11EA">
        <w:rPr>
          <w:color w:val="4A4A4A"/>
        </w:rPr>
        <w:t>统</w:t>
      </w:r>
      <w:r w:rsidRPr="004F11EA">
        <w:rPr>
          <w:rFonts w:hint="eastAsia"/>
          <w:color w:val="4A4A4A"/>
        </w:rPr>
        <w:t>是可以</w:t>
      </w:r>
      <w:r w:rsidRPr="004F11EA">
        <w:rPr>
          <w:color w:val="4A4A4A"/>
        </w:rPr>
        <w:t>调</w:t>
      </w:r>
      <w:r w:rsidRPr="004F11EA">
        <w:rPr>
          <w:rFonts w:hint="eastAsia"/>
          <w:color w:val="4A4A4A"/>
        </w:rPr>
        <w:t>整的。有</w:t>
      </w:r>
      <w:r w:rsidRPr="004F11EA">
        <w:rPr>
          <w:color w:val="4A4A4A"/>
        </w:rPr>
        <w:t>时</w:t>
      </w:r>
      <w:r w:rsidRPr="004F11EA">
        <w:rPr>
          <w:rFonts w:hint="eastAsia"/>
          <w:color w:val="4A4A4A"/>
        </w:rPr>
        <w:t>候，某些</w:t>
      </w:r>
      <w:r w:rsidRPr="004F11EA">
        <w:rPr>
          <w:color w:val="4A4A4A"/>
        </w:rPr>
        <w:t>转账</w:t>
      </w:r>
      <w:r w:rsidRPr="004F11EA">
        <w:rPr>
          <w:rFonts w:hint="eastAsia"/>
          <w:color w:val="4A4A4A"/>
        </w:rPr>
        <w:t>的仲裁</w:t>
      </w:r>
      <w:r w:rsidRPr="004F11EA">
        <w:rPr>
          <w:color w:val="4A4A4A"/>
        </w:rPr>
        <w:t>员</w:t>
      </w:r>
      <w:r w:rsidRPr="004F11EA">
        <w:rPr>
          <w:rFonts w:hint="eastAsia"/>
          <w:color w:val="4A4A4A"/>
        </w:rPr>
        <w:t>需要非常</w:t>
      </w:r>
      <w:r w:rsidRPr="004F11EA">
        <w:rPr>
          <w:color w:val="4A4A4A"/>
        </w:rPr>
        <w:t>专业</w:t>
      </w:r>
      <w:r w:rsidRPr="004F11EA">
        <w:rPr>
          <w:rFonts w:hint="eastAsia"/>
          <w:color w:val="4A4A4A"/>
        </w:rPr>
        <w:t>的知</w:t>
      </w:r>
      <w:r w:rsidRPr="004F11EA">
        <w:rPr>
          <w:color w:val="4A4A4A"/>
        </w:rPr>
        <w:t>识</w:t>
      </w:r>
      <w:r w:rsidRPr="004F11EA">
        <w:rPr>
          <w:rFonts w:hint="eastAsia"/>
          <w:color w:val="4A4A4A"/>
        </w:rPr>
        <w:t>才能</w:t>
      </w:r>
      <w:r w:rsidRPr="004F11EA">
        <w:rPr>
          <w:color w:val="4A4A4A"/>
        </w:rPr>
        <w:t>够胜</w:t>
      </w:r>
      <w:r w:rsidRPr="004F11EA">
        <w:rPr>
          <w:rFonts w:hint="eastAsia"/>
          <w:color w:val="4A4A4A"/>
        </w:rPr>
        <w:t>任。比如，你</w:t>
      </w:r>
      <w:r w:rsidRPr="004F11EA">
        <w:rPr>
          <w:color w:val="4A4A4A"/>
        </w:rPr>
        <w:t>购买</w:t>
      </w:r>
      <w:r w:rsidRPr="004F11EA">
        <w:rPr>
          <w:rFonts w:hint="eastAsia"/>
          <w:color w:val="4A4A4A"/>
        </w:rPr>
        <w:t>虚</w:t>
      </w:r>
      <w:r w:rsidRPr="004F11EA">
        <w:rPr>
          <w:color w:val="4A4A4A"/>
        </w:rPr>
        <w:t>拟</w:t>
      </w:r>
      <w:r w:rsidRPr="004F11EA">
        <w:rPr>
          <w:rFonts w:hint="eastAsia"/>
          <w:color w:val="4A4A4A"/>
        </w:rPr>
        <w:t>商品的</w:t>
      </w:r>
      <w:r w:rsidRPr="004F11EA">
        <w:rPr>
          <w:color w:val="4A4A4A"/>
        </w:rPr>
        <w:t>时</w:t>
      </w:r>
      <w:r w:rsidRPr="004F11EA">
        <w:rPr>
          <w:rFonts w:hint="eastAsia"/>
          <w:color w:val="4A4A4A"/>
        </w:rPr>
        <w:t>候，仲裁</w:t>
      </w:r>
      <w:r w:rsidRPr="004F11EA">
        <w:rPr>
          <w:color w:val="4A4A4A"/>
        </w:rPr>
        <w:t>员</w:t>
      </w:r>
      <w:r w:rsidRPr="004F11EA">
        <w:rPr>
          <w:rFonts w:hint="eastAsia"/>
          <w:color w:val="4A4A4A"/>
        </w:rPr>
        <w:t>最好就</w:t>
      </w:r>
      <w:r w:rsidRPr="004F11EA">
        <w:rPr>
          <w:color w:val="4A4A4A"/>
        </w:rPr>
        <w:t>选择</w:t>
      </w:r>
      <w:r w:rsidRPr="004F11EA">
        <w:rPr>
          <w:rFonts w:hint="eastAsia"/>
          <w:color w:val="4A4A4A"/>
        </w:rPr>
        <w:t>虚</w:t>
      </w:r>
      <w:r w:rsidRPr="004F11EA">
        <w:rPr>
          <w:color w:val="4A4A4A"/>
        </w:rPr>
        <w:t>拟</w:t>
      </w:r>
      <w:r w:rsidRPr="004F11EA">
        <w:rPr>
          <w:rFonts w:hint="eastAsia"/>
          <w:color w:val="4A4A4A"/>
        </w:rPr>
        <w:t>商品平台上的</w:t>
      </w:r>
      <w:r w:rsidRPr="004F11EA">
        <w:rPr>
          <w:color w:val="4A4A4A"/>
        </w:rPr>
        <w:t>专业</w:t>
      </w:r>
      <w:r w:rsidRPr="004F11EA">
        <w:rPr>
          <w:rFonts w:hint="eastAsia"/>
          <w:color w:val="4A4A4A"/>
        </w:rPr>
        <w:t>人士。在其他的</w:t>
      </w:r>
      <w:r w:rsidRPr="004F11EA">
        <w:rPr>
          <w:color w:val="4A4A4A"/>
        </w:rPr>
        <w:t>时</w:t>
      </w:r>
      <w:r w:rsidRPr="004F11EA">
        <w:rPr>
          <w:rFonts w:hint="eastAsia"/>
          <w:color w:val="4A4A4A"/>
        </w:rPr>
        <w:t>候，你可能就需要一个一般的仲裁</w:t>
      </w:r>
      <w:r w:rsidRPr="004F11EA">
        <w:rPr>
          <w:color w:val="4A4A4A"/>
        </w:rPr>
        <w:t>员</w:t>
      </w:r>
      <w:r w:rsidRPr="004F11EA">
        <w:rPr>
          <w:rFonts w:hint="eastAsia"/>
          <w:color w:val="4A4A4A"/>
        </w:rPr>
        <w:t>就</w:t>
      </w:r>
      <w:r w:rsidRPr="004F11EA">
        <w:rPr>
          <w:color w:val="4A4A4A"/>
        </w:rPr>
        <w:t>够</w:t>
      </w:r>
      <w:r w:rsidRPr="004F11EA">
        <w:rPr>
          <w:rFonts w:hint="eastAsia"/>
          <w:color w:val="4A4A4A"/>
        </w:rPr>
        <w:t>了，因</w:t>
      </w:r>
      <w:r w:rsidRPr="004F11EA">
        <w:rPr>
          <w:color w:val="4A4A4A"/>
        </w:rPr>
        <w:t>为专业</w:t>
      </w:r>
      <w:r w:rsidRPr="004F11EA">
        <w:rPr>
          <w:rFonts w:hint="eastAsia"/>
          <w:color w:val="4A4A4A"/>
        </w:rPr>
        <w:t>仲裁</w:t>
      </w:r>
      <w:r w:rsidRPr="004F11EA">
        <w:rPr>
          <w:color w:val="4A4A4A"/>
        </w:rPr>
        <w:t>员</w:t>
      </w:r>
      <w:r w:rsidRPr="004F11EA">
        <w:rPr>
          <w:rFonts w:hint="eastAsia"/>
          <w:color w:val="4A4A4A"/>
        </w:rPr>
        <w:t>的收</w:t>
      </w:r>
      <w:r w:rsidRPr="004F11EA">
        <w:rPr>
          <w:color w:val="4A4A4A"/>
        </w:rPr>
        <w:t>费</w:t>
      </w:r>
      <w:r w:rsidRPr="004F11EA">
        <w:rPr>
          <w:rFonts w:hint="eastAsia"/>
          <w:color w:val="4A4A4A"/>
        </w:rPr>
        <w:t>比</w:t>
      </w:r>
      <w:r w:rsidRPr="004F11EA">
        <w:rPr>
          <w:color w:val="4A4A4A"/>
        </w:rPr>
        <w:t>较</w:t>
      </w:r>
      <w:r w:rsidRPr="004F11EA">
        <w:rPr>
          <w:rFonts w:hint="eastAsia"/>
          <w:color w:val="4A4A4A"/>
        </w:rPr>
        <w:t>高。而且，市</w:t>
      </w:r>
      <w:r w:rsidRPr="004F11EA">
        <w:rPr>
          <w:color w:val="4A4A4A"/>
        </w:rPr>
        <w:t>场</w:t>
      </w:r>
      <w:r w:rsidRPr="004F11EA">
        <w:rPr>
          <w:rFonts w:hint="eastAsia"/>
          <w:color w:val="4A4A4A"/>
        </w:rPr>
        <w:t>上会</w:t>
      </w:r>
      <w:r w:rsidRPr="004F11EA">
        <w:rPr>
          <w:color w:val="4A4A4A"/>
        </w:rPr>
        <w:t>产</w:t>
      </w:r>
      <w:r w:rsidRPr="004F11EA">
        <w:rPr>
          <w:rFonts w:hint="eastAsia"/>
          <w:color w:val="4A4A4A"/>
        </w:rPr>
        <w:t>生</w:t>
      </w:r>
      <w:r w:rsidRPr="004F11EA">
        <w:rPr>
          <w:color w:val="4A4A4A"/>
        </w:rPr>
        <w:t>专门</w:t>
      </w:r>
      <w:r w:rsidRPr="004F11EA">
        <w:rPr>
          <w:rFonts w:hint="eastAsia"/>
          <w:color w:val="4A4A4A"/>
        </w:rPr>
        <w:t>的仲裁公司。通</w:t>
      </w:r>
      <w:r w:rsidRPr="004F11EA">
        <w:rPr>
          <w:color w:val="4A4A4A"/>
        </w:rPr>
        <w:t>过</w:t>
      </w:r>
      <w:r w:rsidRPr="004F11EA">
        <w:rPr>
          <w:rFonts w:hint="eastAsia"/>
          <w:color w:val="4A4A4A"/>
        </w:rPr>
        <w:t>多重</w:t>
      </w:r>
      <w:r w:rsidRPr="004F11EA">
        <w:rPr>
          <w:color w:val="4A4A4A"/>
        </w:rPr>
        <w:t>签</w:t>
      </w:r>
      <w:r w:rsidRPr="004F11EA">
        <w:rPr>
          <w:rFonts w:hint="eastAsia"/>
          <w:color w:val="4A4A4A"/>
        </w:rPr>
        <w:t>名技</w:t>
      </w:r>
      <w:r w:rsidRPr="004F11EA">
        <w:rPr>
          <w:color w:val="4A4A4A"/>
        </w:rPr>
        <w:t>术</w:t>
      </w:r>
      <w:r w:rsidRPr="004F11EA">
        <w:rPr>
          <w:rFonts w:hint="eastAsia"/>
          <w:color w:val="4A4A4A"/>
        </w:rPr>
        <w:t>，你可以每</w:t>
      </w:r>
      <w:r w:rsidRPr="004F11EA">
        <w:rPr>
          <w:color w:val="4A4A4A"/>
        </w:rPr>
        <w:t>单</w:t>
      </w:r>
      <w:r w:rsidRPr="004F11EA">
        <w:rPr>
          <w:rFonts w:hint="eastAsia"/>
          <w:color w:val="4A4A4A"/>
        </w:rPr>
        <w:t>交易</w:t>
      </w:r>
      <w:r w:rsidRPr="004F11EA">
        <w:rPr>
          <w:color w:val="4A4A4A"/>
        </w:rPr>
        <w:t>轻</w:t>
      </w:r>
      <w:r w:rsidRPr="004F11EA">
        <w:rPr>
          <w:rFonts w:hint="eastAsia"/>
          <w:color w:val="4A4A4A"/>
        </w:rPr>
        <w:t>松地</w:t>
      </w:r>
      <w:r w:rsidRPr="004F11EA">
        <w:rPr>
          <w:color w:val="4A4A4A"/>
        </w:rPr>
        <w:t>选择</w:t>
      </w:r>
      <w:r w:rsidRPr="004F11EA">
        <w:rPr>
          <w:rFonts w:hint="eastAsia"/>
          <w:color w:val="4A4A4A"/>
        </w:rPr>
        <w:t>不同的仲裁</w:t>
      </w:r>
      <w:r w:rsidRPr="004F11EA">
        <w:rPr>
          <w:color w:val="4A4A4A"/>
        </w:rPr>
        <w:t>员</w:t>
      </w:r>
      <w:r w:rsidRPr="004F11EA">
        <w:rPr>
          <w:rFonts w:hint="eastAsia"/>
          <w:color w:val="4A4A4A"/>
        </w:rPr>
        <w:t>，或者不需要仲裁</w:t>
      </w:r>
      <w:r w:rsidRPr="004F11EA">
        <w:rPr>
          <w:color w:val="4A4A4A"/>
        </w:rPr>
        <w:t>员</w:t>
      </w:r>
      <w:r w:rsidRPr="004F11EA">
        <w:rPr>
          <w:rFonts w:hint="eastAsia"/>
          <w:color w:val="4A4A4A"/>
        </w:rPr>
        <w:t>，</w:t>
      </w:r>
      <w:r w:rsidRPr="004F11EA">
        <w:rPr>
          <w:color w:val="4A4A4A"/>
        </w:rPr>
        <w:t>这样</w:t>
      </w:r>
      <w:r w:rsidRPr="004F11EA">
        <w:rPr>
          <w:rFonts w:hint="eastAsia"/>
          <w:color w:val="4A4A4A"/>
        </w:rPr>
        <w:t>就</w:t>
      </w:r>
      <w:r w:rsidRPr="004F11EA">
        <w:rPr>
          <w:rFonts w:hint="eastAsia"/>
          <w:color w:val="4A4A4A"/>
        </w:rPr>
        <w:t>0</w:t>
      </w:r>
      <w:r w:rsidRPr="004F11EA">
        <w:rPr>
          <w:rFonts w:hint="eastAsia"/>
          <w:color w:val="4A4A4A"/>
        </w:rPr>
        <w:t>手</w:t>
      </w:r>
      <w:r w:rsidRPr="004F11EA">
        <w:rPr>
          <w:color w:val="4A4A4A"/>
        </w:rPr>
        <w:t>续费</w:t>
      </w:r>
      <w:r w:rsidRPr="004F11EA">
        <w:rPr>
          <w:rFonts w:hint="eastAsia"/>
          <w:color w:val="4A4A4A"/>
        </w:rPr>
        <w:t>。</w:t>
      </w:r>
    </w:p>
    <w:p w14:paraId="43237F9B" w14:textId="2AD9F62C" w:rsidR="00C622C9" w:rsidRPr="00C3681B" w:rsidRDefault="00BE7008" w:rsidP="004F11EA">
      <w:r>
        <w:rPr>
          <w:rFonts w:ascii="Microsoft YaHei" w:eastAsia="Microsoft YaHei" w:hint="eastAsia"/>
          <w:color w:val="555555"/>
          <w:sz w:val="27"/>
          <w:szCs w:val="27"/>
          <w:shd w:val="clear" w:color="auto" w:fill="FFFFFF"/>
        </w:rPr>
        <w:t>http://bitcoinmagazine.com/11108/multisig-future-bitcoin/#</w:t>
      </w:r>
    </w:p>
    <w:p w14:paraId="78D5DE61" w14:textId="7FBE3094" w:rsidR="005C337A" w:rsidRDefault="00E064E4" w:rsidP="005A3484">
      <w:pPr>
        <w:pStyle w:val="2"/>
        <w:numPr>
          <w:ilvl w:val="1"/>
          <w:numId w:val="3"/>
        </w:numPr>
        <w:rPr>
          <w:shd w:val="clear" w:color="auto" w:fill="FFFFFF"/>
        </w:rPr>
      </w:pPr>
      <w:r>
        <w:rPr>
          <w:shd w:val="clear" w:color="auto" w:fill="FFFFFF"/>
        </w:rPr>
        <w:t>区块链</w:t>
      </w:r>
    </w:p>
    <w:p w14:paraId="3338C7AA" w14:textId="377DF61C" w:rsidR="004F34E0" w:rsidRDefault="004F34E0" w:rsidP="001A2B9B">
      <w:pPr>
        <w:pStyle w:val="3"/>
      </w:pPr>
      <w:r>
        <w:t>1.2.1</w:t>
      </w:r>
      <w:r>
        <w:rPr>
          <w:rFonts w:hint="eastAsia"/>
        </w:rPr>
        <w:t>区块链</w:t>
      </w:r>
      <w:r>
        <w:t>历史</w:t>
      </w:r>
    </w:p>
    <w:p w14:paraId="5B695455" w14:textId="06C5AD36" w:rsidR="00B204A8" w:rsidRDefault="004F34E0" w:rsidP="004F11EA">
      <w:pPr>
        <w:pStyle w:val="a7"/>
        <w:shd w:val="clear" w:color="auto" w:fill="FFFFFF"/>
        <w:spacing w:before="0" w:beforeAutospacing="0" w:after="0" w:afterAutospacing="0" w:line="450" w:lineRule="atLeast"/>
        <w:ind w:firstLine="420"/>
        <w:rPr>
          <w:rFonts w:hint="eastAsia"/>
          <w:color w:val="4A4A4A"/>
        </w:rPr>
      </w:pPr>
      <w:r w:rsidRPr="004F11EA">
        <w:rPr>
          <w:color w:val="4A4A4A"/>
        </w:rPr>
        <w:t>2008</w:t>
      </w:r>
      <w:r w:rsidRPr="004F11EA">
        <w:rPr>
          <w:color w:val="4A4A4A"/>
        </w:rPr>
        <w:t>年：化名为中本聪的人发表了论文《比特币：一种点对点的电子现金系统</w:t>
      </w:r>
      <w:r w:rsidRPr="004F11EA">
        <w:rPr>
          <w:color w:val="4A4A4A"/>
        </w:rPr>
        <w:t>(Bitcoin: A Peer-to-Peer Electronic Cash System)</w:t>
      </w:r>
      <w:r w:rsidRPr="004F11EA">
        <w:rPr>
          <w:color w:val="4A4A4A"/>
        </w:rPr>
        <w:t>》，首次提出区块链的概念。</w:t>
      </w:r>
    </w:p>
    <w:p w14:paraId="261ABA20" w14:textId="5BED670E" w:rsidR="00B204A8" w:rsidRDefault="004F34E0" w:rsidP="004F11EA">
      <w:pPr>
        <w:pStyle w:val="a7"/>
        <w:shd w:val="clear" w:color="auto" w:fill="FFFFFF"/>
        <w:spacing w:before="0" w:beforeAutospacing="0" w:after="0" w:afterAutospacing="0" w:line="450" w:lineRule="atLeast"/>
        <w:ind w:firstLine="420"/>
        <w:rPr>
          <w:rFonts w:hint="eastAsia"/>
          <w:color w:val="4A4A4A"/>
        </w:rPr>
      </w:pPr>
      <w:r w:rsidRPr="004F11EA">
        <w:rPr>
          <w:color w:val="4A4A4A"/>
        </w:rPr>
        <w:t>2009</w:t>
      </w:r>
      <w:r w:rsidRPr="004F11EA">
        <w:rPr>
          <w:color w:val="4A4A4A"/>
        </w:rPr>
        <w:t>年：比特币开始在一个开源的区块链上运行，这是人类历史上的第一个区块链，比特币是区块链的首个应用。</w:t>
      </w:r>
    </w:p>
    <w:p w14:paraId="18FFE762" w14:textId="1C3D4A67" w:rsidR="0005426A" w:rsidRPr="004F11EA" w:rsidRDefault="004F34E0" w:rsidP="004F11EA">
      <w:pPr>
        <w:pStyle w:val="a7"/>
        <w:shd w:val="clear" w:color="auto" w:fill="FFFFFF"/>
        <w:spacing w:before="0" w:beforeAutospacing="0" w:after="0" w:afterAutospacing="0" w:line="450" w:lineRule="atLeast"/>
        <w:ind w:left="420"/>
        <w:rPr>
          <w:rFonts w:hint="eastAsia"/>
          <w:color w:val="4A4A4A"/>
        </w:rPr>
      </w:pPr>
      <w:r w:rsidRPr="004F11EA">
        <w:rPr>
          <w:color w:val="4A4A4A"/>
        </w:rPr>
        <w:t>2012</w:t>
      </w:r>
      <w:r w:rsidRPr="004F11EA">
        <w:rPr>
          <w:color w:val="4A4A4A"/>
        </w:rPr>
        <w:t>年：瑞波</w:t>
      </w:r>
      <w:r w:rsidRPr="004F11EA">
        <w:rPr>
          <w:color w:val="4A4A4A"/>
        </w:rPr>
        <w:t>(Ripple)</w:t>
      </w:r>
      <w:r w:rsidRPr="004F11EA">
        <w:rPr>
          <w:color w:val="4A4A4A"/>
        </w:rPr>
        <w:t>系统发布，利用数字货币和区块链进行跨国转账</w:t>
      </w:r>
      <w:r w:rsidR="0005426A">
        <w:rPr>
          <w:color w:val="4A4A4A"/>
        </w:rPr>
        <w:t>。</w:t>
      </w:r>
    </w:p>
    <w:p w14:paraId="17AB1786" w14:textId="26F3F33B" w:rsidR="00B204A8" w:rsidRDefault="00B265EB" w:rsidP="004F11EA">
      <w:pPr>
        <w:pStyle w:val="a7"/>
        <w:shd w:val="clear" w:color="auto" w:fill="FFFFFF"/>
        <w:spacing w:before="0" w:beforeAutospacing="0" w:after="0" w:afterAutospacing="0" w:line="450" w:lineRule="atLeast"/>
        <w:ind w:firstLine="420"/>
        <w:rPr>
          <w:color w:val="4A4A4A"/>
        </w:rPr>
      </w:pPr>
      <w:r w:rsidRPr="009967F5">
        <w:rPr>
          <w:color w:val="4A4A4A"/>
        </w:rPr>
        <w:t>2013</w:t>
      </w:r>
      <w:r w:rsidRPr="009967F5">
        <w:rPr>
          <w:color w:val="4A4A4A"/>
        </w:rPr>
        <w:t>年：</w:t>
      </w:r>
      <w:r w:rsidRPr="009967F5">
        <w:rPr>
          <w:color w:val="4A4A4A"/>
        </w:rPr>
        <w:t>9</w:t>
      </w:r>
      <w:r w:rsidRPr="009967F5">
        <w:rPr>
          <w:color w:val="4A4A4A"/>
        </w:rPr>
        <w:t>月，美卡币</w:t>
      </w:r>
      <w:r w:rsidRPr="009967F5">
        <w:rPr>
          <w:color w:val="4A4A4A"/>
        </w:rPr>
        <w:t>(MEC)</w:t>
      </w:r>
      <w:r w:rsidRPr="009967F5">
        <w:rPr>
          <w:color w:val="4A4A4A"/>
        </w:rPr>
        <w:t>区块链发生断裂</w:t>
      </w:r>
      <w:r>
        <w:rPr>
          <w:color w:val="4A4A4A"/>
        </w:rPr>
        <w:t>，</w:t>
      </w:r>
      <w:r>
        <w:rPr>
          <w:rFonts w:hint="eastAsia"/>
          <w:color w:val="4A4A4A"/>
        </w:rPr>
        <w:t>数据</w:t>
      </w:r>
      <w:r>
        <w:rPr>
          <w:color w:val="4A4A4A"/>
        </w:rPr>
        <w:t>更新中断</w:t>
      </w:r>
      <w:r>
        <w:rPr>
          <w:color w:val="4A4A4A"/>
        </w:rPr>
        <w:t>1</w:t>
      </w:r>
      <w:r>
        <w:rPr>
          <w:rFonts w:hint="eastAsia"/>
          <w:color w:val="4A4A4A"/>
        </w:rPr>
        <w:t>天</w:t>
      </w:r>
      <w:r>
        <w:rPr>
          <w:color w:val="4A4A4A"/>
        </w:rPr>
        <w:t>后，</w:t>
      </w:r>
      <w:r>
        <w:rPr>
          <w:rFonts w:hint="eastAsia"/>
          <w:color w:val="4A4A4A"/>
        </w:rPr>
        <w:t>发布</w:t>
      </w:r>
      <w:r>
        <w:rPr>
          <w:color w:val="4A4A4A"/>
        </w:rPr>
        <w:t>新版本，</w:t>
      </w:r>
      <w:r w:rsidRPr="009967F5">
        <w:rPr>
          <w:color w:val="4A4A4A"/>
        </w:rPr>
        <w:t>重新接回一条区块链，艰难复活</w:t>
      </w:r>
      <w:r>
        <w:rPr>
          <w:color w:val="4A4A4A"/>
        </w:rPr>
        <w:t>。</w:t>
      </w:r>
    </w:p>
    <w:p w14:paraId="6BC50361" w14:textId="4C6C50FA" w:rsidR="004F34E0" w:rsidRPr="004F11EA" w:rsidRDefault="004F34E0" w:rsidP="004F11EA">
      <w:pPr>
        <w:pStyle w:val="a7"/>
        <w:shd w:val="clear" w:color="auto" w:fill="FFFFFF"/>
        <w:spacing w:before="0" w:beforeAutospacing="0" w:after="0" w:afterAutospacing="0" w:line="450" w:lineRule="atLeast"/>
        <w:ind w:firstLine="420"/>
        <w:rPr>
          <w:color w:val="4A4A4A"/>
        </w:rPr>
      </w:pPr>
      <w:r w:rsidRPr="004F11EA">
        <w:rPr>
          <w:color w:val="4A4A4A"/>
        </w:rPr>
        <w:t>2014</w:t>
      </w:r>
      <w:r w:rsidRPr="004F11EA">
        <w:rPr>
          <w:color w:val="4A4A4A"/>
        </w:rPr>
        <w:t>年：</w:t>
      </w:r>
      <w:r w:rsidRPr="004F11EA">
        <w:rPr>
          <w:color w:val="4A4A4A"/>
        </w:rPr>
        <w:t>4</w:t>
      </w:r>
      <w:r w:rsidRPr="004F11EA">
        <w:rPr>
          <w:color w:val="4A4A4A"/>
        </w:rPr>
        <w:t>月，奥斯汀</w:t>
      </w:r>
      <w:r w:rsidRPr="004F11EA">
        <w:rPr>
          <w:color w:val="4A4A4A"/>
        </w:rPr>
        <w:t>·</w:t>
      </w:r>
      <w:r w:rsidRPr="004F11EA">
        <w:rPr>
          <w:color w:val="4A4A4A"/>
        </w:rPr>
        <w:t>希尔</w:t>
      </w:r>
      <w:r w:rsidRPr="004F11EA">
        <w:rPr>
          <w:color w:val="4A4A4A"/>
        </w:rPr>
        <w:t>(Austin Hill)</w:t>
      </w:r>
      <w:r w:rsidRPr="004F11EA">
        <w:rPr>
          <w:color w:val="4A4A4A"/>
        </w:rPr>
        <w:t>和亚当</w:t>
      </w:r>
      <w:r w:rsidRPr="004F11EA">
        <w:rPr>
          <w:color w:val="4A4A4A"/>
        </w:rPr>
        <w:t>·</w:t>
      </w:r>
      <w:r w:rsidRPr="004F11EA">
        <w:rPr>
          <w:color w:val="4A4A4A"/>
        </w:rPr>
        <w:t>贝克</w:t>
      </w:r>
      <w:r w:rsidRPr="004F11EA">
        <w:rPr>
          <w:color w:val="4A4A4A"/>
        </w:rPr>
        <w:t>(Adam Back)</w:t>
      </w:r>
      <w:r w:rsidRPr="004F11EA">
        <w:rPr>
          <w:color w:val="4A4A4A"/>
        </w:rPr>
        <w:t>披露，开始在比特币区块链的基础上打造侧链</w:t>
      </w:r>
      <w:r w:rsidRPr="004F11EA">
        <w:rPr>
          <w:color w:val="4A4A4A"/>
        </w:rPr>
        <w:t>(sidechain</w:t>
      </w:r>
      <w:r w:rsidR="00B204A8" w:rsidRPr="004F11EA">
        <w:rPr>
          <w:color w:val="4A4A4A"/>
        </w:rPr>
        <w:t>)</w:t>
      </w:r>
      <w:r w:rsidR="00B204A8">
        <w:rPr>
          <w:color w:val="4A4A4A"/>
        </w:rPr>
        <w:t>；</w:t>
      </w:r>
      <w:r w:rsidRPr="004F11EA">
        <w:rPr>
          <w:color w:val="4A4A4A"/>
        </w:rPr>
        <w:t>5</w:t>
      </w:r>
      <w:r w:rsidRPr="004F11EA">
        <w:rPr>
          <w:color w:val="4A4A4A"/>
        </w:rPr>
        <w:t>月</w:t>
      </w:r>
      <w:r w:rsidR="00B204A8">
        <w:rPr>
          <w:color w:val="4A4A4A"/>
        </w:rPr>
        <w:t>，</w:t>
      </w:r>
      <w:r w:rsidRPr="004F11EA">
        <w:rPr>
          <w:color w:val="4A4A4A"/>
        </w:rPr>
        <w:t>Storj</w:t>
      </w:r>
      <w:r w:rsidRPr="004F11EA">
        <w:rPr>
          <w:color w:val="4A4A4A"/>
        </w:rPr>
        <w:t>宣布将采用区块链技术为客户提供去中心化的存储服务</w:t>
      </w:r>
      <w:r w:rsidR="00B204A8">
        <w:rPr>
          <w:color w:val="4A4A4A"/>
        </w:rPr>
        <w:t>；</w:t>
      </w:r>
      <w:r w:rsidRPr="004F11EA">
        <w:rPr>
          <w:color w:val="4A4A4A"/>
        </w:rPr>
        <w:t>6</w:t>
      </w:r>
      <w:r w:rsidRPr="004F11EA">
        <w:rPr>
          <w:color w:val="4A4A4A"/>
        </w:rPr>
        <w:t>月</w:t>
      </w:r>
      <w:r w:rsidR="00B204A8">
        <w:rPr>
          <w:color w:val="4A4A4A"/>
        </w:rPr>
        <w:t>，</w:t>
      </w:r>
      <w:r w:rsidRPr="004F11EA">
        <w:rPr>
          <w:color w:val="4A4A4A"/>
        </w:rPr>
        <w:t>搜索引擎</w:t>
      </w:r>
      <w:r w:rsidRPr="004F11EA">
        <w:rPr>
          <w:color w:val="4A4A4A"/>
        </w:rPr>
        <w:t>DuckDuckGo</w:t>
      </w:r>
      <w:r w:rsidRPr="004F11EA">
        <w:rPr>
          <w:color w:val="4A4A4A"/>
        </w:rPr>
        <w:t>接入区块</w:t>
      </w:r>
      <w:r w:rsidRPr="004F11EA">
        <w:rPr>
          <w:color w:val="4A4A4A"/>
        </w:rPr>
        <w:lastRenderedPageBreak/>
        <w:t>链查询</w:t>
      </w:r>
      <w:r w:rsidR="00B204A8">
        <w:rPr>
          <w:color w:val="4A4A4A"/>
        </w:rPr>
        <w:t>；</w:t>
      </w:r>
      <w:r w:rsidRPr="004F11EA">
        <w:rPr>
          <w:color w:val="4A4A4A"/>
        </w:rPr>
        <w:t>8</w:t>
      </w:r>
      <w:r w:rsidRPr="004F11EA">
        <w:rPr>
          <w:color w:val="4A4A4A"/>
        </w:rPr>
        <w:t>月，</w:t>
      </w:r>
      <w:r w:rsidRPr="004F11EA">
        <w:rPr>
          <w:color w:val="4A4A4A"/>
        </w:rPr>
        <w:t>Coinbase</w:t>
      </w:r>
      <w:r w:rsidRPr="004F11EA">
        <w:rPr>
          <w:color w:val="4A4A4A"/>
        </w:rPr>
        <w:t>收购区块链信息浏览服务商</w:t>
      </w:r>
      <w:r w:rsidRPr="004F11EA">
        <w:rPr>
          <w:color w:val="4A4A4A"/>
        </w:rPr>
        <w:t>Blockr.io</w:t>
      </w:r>
      <w:r w:rsidR="00B204A8">
        <w:rPr>
          <w:color w:val="4A4A4A"/>
        </w:rPr>
        <w:t>，</w:t>
      </w:r>
      <w:r w:rsidRPr="004F11EA">
        <w:rPr>
          <w:color w:val="4A4A4A"/>
        </w:rPr>
        <w:t>区块链</w:t>
      </w:r>
      <w:r w:rsidRPr="004F11EA">
        <w:rPr>
          <w:color w:val="4A4A4A"/>
        </w:rPr>
        <w:t>API</w:t>
      </w:r>
      <w:r w:rsidRPr="004F11EA">
        <w:rPr>
          <w:color w:val="4A4A4A"/>
        </w:rPr>
        <w:t>服务提供商</w:t>
      </w:r>
      <w:r w:rsidRPr="004F11EA">
        <w:rPr>
          <w:color w:val="4A4A4A"/>
        </w:rPr>
        <w:t>Chain</w:t>
      </w:r>
      <w:r w:rsidRPr="004F11EA">
        <w:rPr>
          <w:color w:val="4A4A4A"/>
        </w:rPr>
        <w:t>获</w:t>
      </w:r>
      <w:r w:rsidRPr="004F11EA">
        <w:rPr>
          <w:color w:val="4A4A4A"/>
        </w:rPr>
        <w:t>950</w:t>
      </w:r>
      <w:r w:rsidRPr="004F11EA">
        <w:rPr>
          <w:color w:val="4A4A4A"/>
        </w:rPr>
        <w:t>万美元</w:t>
      </w:r>
      <w:r w:rsidRPr="004F11EA">
        <w:rPr>
          <w:color w:val="4A4A4A"/>
        </w:rPr>
        <w:t>A</w:t>
      </w:r>
      <w:r w:rsidRPr="004F11EA">
        <w:rPr>
          <w:color w:val="4A4A4A"/>
        </w:rPr>
        <w:t>轮投资</w:t>
      </w:r>
      <w:r w:rsidR="00B204A8">
        <w:rPr>
          <w:color w:val="4A4A4A"/>
        </w:rPr>
        <w:t>；</w:t>
      </w:r>
      <w:r w:rsidRPr="004F11EA">
        <w:rPr>
          <w:color w:val="4A4A4A"/>
        </w:rPr>
        <w:t>10</w:t>
      </w:r>
      <w:r w:rsidRPr="004F11EA">
        <w:rPr>
          <w:color w:val="4A4A4A"/>
        </w:rPr>
        <w:t>月</w:t>
      </w:r>
      <w:r w:rsidR="00B204A8">
        <w:rPr>
          <w:color w:val="4A4A4A"/>
        </w:rPr>
        <w:t>，</w:t>
      </w:r>
      <w:r w:rsidRPr="004F11EA">
        <w:rPr>
          <w:color w:val="4A4A4A"/>
        </w:rPr>
        <w:t>Tilecoin</w:t>
      </w:r>
      <w:r w:rsidRPr="004F11EA">
        <w:rPr>
          <w:color w:val="4A4A4A"/>
        </w:rPr>
        <w:t>团队发布首个集成区块链技术的物联网实验设备。</w:t>
      </w:r>
    </w:p>
    <w:p w14:paraId="4B1786DC" w14:textId="5760CBF9" w:rsidR="004F34E0" w:rsidRPr="004F11EA" w:rsidRDefault="004F34E0" w:rsidP="004F11EA">
      <w:pPr>
        <w:pStyle w:val="a7"/>
        <w:shd w:val="clear" w:color="auto" w:fill="FFFFFF"/>
        <w:spacing w:before="0" w:beforeAutospacing="0" w:after="0" w:afterAutospacing="0" w:line="450" w:lineRule="atLeast"/>
        <w:rPr>
          <w:color w:val="4A4A4A"/>
        </w:rPr>
      </w:pPr>
      <w:r w:rsidRPr="004F11EA">
        <w:rPr>
          <w:color w:val="4A4A4A"/>
        </w:rPr>
        <w:t xml:space="preserve">　　</w:t>
      </w:r>
      <w:r w:rsidRPr="004F11EA">
        <w:rPr>
          <w:color w:val="4A4A4A"/>
        </w:rPr>
        <w:t>2015</w:t>
      </w:r>
      <w:r w:rsidRPr="004F11EA">
        <w:rPr>
          <w:color w:val="4A4A4A"/>
        </w:rPr>
        <w:t>年：大量银行和传统金融机构开始测试区块链技术，包括在内部系统上使用比特币区块链系统和瑞波币系统。</w:t>
      </w:r>
    </w:p>
    <w:p w14:paraId="04E9CAA7" w14:textId="1ECCFEAC" w:rsidR="00C960AF" w:rsidRPr="005A3484" w:rsidRDefault="00C960AF" w:rsidP="005A3484">
      <w:pPr>
        <w:pStyle w:val="3"/>
      </w:pPr>
      <w:r>
        <w:t>1.2.</w:t>
      </w:r>
      <w:r w:rsidR="004F34E0">
        <w:t>2</w:t>
      </w:r>
      <w:r>
        <w:t>区块链是什么？</w:t>
      </w:r>
    </w:p>
    <w:p w14:paraId="70C549D5" w14:textId="4F770641" w:rsidR="007E0200" w:rsidRDefault="00BD4573" w:rsidP="007E0200">
      <w:pPr>
        <w:autoSpaceDE w:val="0"/>
        <w:autoSpaceDN w:val="0"/>
        <w:adjustRightInd w:val="0"/>
        <w:rPr>
          <w:rFonts w:ascii="Helvetica" w:hAnsi="Helvetica" w:cs="Helvetica"/>
          <w:sz w:val="28"/>
          <w:szCs w:val="28"/>
        </w:rPr>
      </w:pPr>
      <w:r>
        <w:rPr>
          <w:rFonts w:ascii="Helvetica" w:hAnsi="Helvetica" w:cs="Helvetica"/>
          <w:sz w:val="28"/>
          <w:szCs w:val="28"/>
        </w:rPr>
        <w:t xml:space="preserve">   </w:t>
      </w:r>
      <w:r w:rsidR="007E0200">
        <w:rPr>
          <w:rFonts w:ascii="Helvetica" w:hAnsi="Helvetica" w:cs="Helvetica"/>
          <w:sz w:val="28"/>
          <w:szCs w:val="28"/>
        </w:rPr>
        <w:t>区块链是一种去中心化的</w:t>
      </w:r>
      <w:r w:rsidR="00DA6713">
        <w:rPr>
          <w:rFonts w:ascii="Helvetica" w:hAnsi="Helvetica" w:cs="Helvetica"/>
          <w:sz w:val="28"/>
          <w:szCs w:val="28"/>
        </w:rPr>
        <w:t>、</w:t>
      </w:r>
      <w:r w:rsidR="0028560A">
        <w:rPr>
          <w:rFonts w:ascii="Helvetica" w:hAnsi="Helvetica" w:cs="Helvetica"/>
          <w:sz w:val="28"/>
          <w:szCs w:val="28"/>
        </w:rPr>
        <w:t>不可篡改的</w:t>
      </w:r>
      <w:r w:rsidR="007E0200">
        <w:rPr>
          <w:rFonts w:ascii="Helvetica" w:hAnsi="Helvetica" w:cs="Helvetica"/>
          <w:sz w:val="28"/>
          <w:szCs w:val="28"/>
        </w:rPr>
        <w:t>可信</w:t>
      </w:r>
      <w:r w:rsidR="0028560A">
        <w:rPr>
          <w:rFonts w:ascii="Helvetica" w:hAnsi="Helvetica" w:cs="Helvetica"/>
          <w:sz w:val="28"/>
          <w:szCs w:val="28"/>
        </w:rPr>
        <w:t>的分布式</w:t>
      </w:r>
      <w:r w:rsidR="0028560A">
        <w:rPr>
          <w:rFonts w:ascii="Helvetica" w:hAnsi="Helvetica" w:cs="Helvetica" w:hint="eastAsia"/>
          <w:sz w:val="28"/>
          <w:szCs w:val="28"/>
        </w:rPr>
        <w:t>账簿</w:t>
      </w:r>
      <w:r w:rsidR="007E0200">
        <w:rPr>
          <w:rFonts w:ascii="Helvetica" w:hAnsi="Helvetica" w:cs="Helvetica"/>
          <w:sz w:val="28"/>
          <w:szCs w:val="28"/>
        </w:rPr>
        <w:t>，提供了一套安全稳定，透明，可审计且高效的记录交易以及数据信息交互方式。</w:t>
      </w:r>
    </w:p>
    <w:p w14:paraId="5BAE7680" w14:textId="77777777" w:rsidR="007E0200" w:rsidRDefault="007E0200" w:rsidP="007E0200">
      <w:pPr>
        <w:pStyle w:val="a3"/>
        <w:widowControl/>
        <w:numPr>
          <w:ilvl w:val="0"/>
          <w:numId w:val="1"/>
        </w:numPr>
        <w:autoSpaceDE w:val="0"/>
        <w:autoSpaceDN w:val="0"/>
        <w:adjustRightInd w:val="0"/>
        <w:ind w:firstLineChars="0"/>
        <w:jc w:val="left"/>
        <w:rPr>
          <w:rFonts w:ascii="Courier" w:hAnsi="Courier" w:cs="Courier"/>
          <w:kern w:val="0"/>
          <w:sz w:val="28"/>
          <w:szCs w:val="28"/>
        </w:rPr>
      </w:pPr>
      <w:r>
        <w:rPr>
          <w:rFonts w:ascii="Courier" w:hAnsi="Courier" w:cs="Courier"/>
          <w:kern w:val="0"/>
          <w:sz w:val="28"/>
          <w:szCs w:val="28"/>
        </w:rPr>
        <w:t>高度安全，</w:t>
      </w:r>
      <w:r>
        <w:rPr>
          <w:rFonts w:ascii="Courier" w:hAnsi="Courier" w:cs="Courier" w:hint="eastAsia"/>
          <w:kern w:val="0"/>
          <w:sz w:val="28"/>
          <w:szCs w:val="28"/>
        </w:rPr>
        <w:t>不可</w:t>
      </w:r>
      <w:r>
        <w:rPr>
          <w:rFonts w:ascii="Courier" w:hAnsi="Courier" w:cs="Courier"/>
          <w:kern w:val="0"/>
          <w:sz w:val="28"/>
          <w:szCs w:val="28"/>
        </w:rPr>
        <w:t>篡改的分布式账簿</w:t>
      </w:r>
    </w:p>
    <w:p w14:paraId="4F04EBBC" w14:textId="77777777" w:rsidR="007E0200" w:rsidRPr="00924654" w:rsidRDefault="007E0200" w:rsidP="007E0200">
      <w:pPr>
        <w:pStyle w:val="a3"/>
        <w:widowControl/>
        <w:numPr>
          <w:ilvl w:val="0"/>
          <w:numId w:val="1"/>
        </w:numPr>
        <w:autoSpaceDE w:val="0"/>
        <w:autoSpaceDN w:val="0"/>
        <w:adjustRightInd w:val="0"/>
        <w:ind w:firstLineChars="0"/>
        <w:jc w:val="left"/>
        <w:rPr>
          <w:rFonts w:ascii="Courier" w:hAnsi="Courier" w:cs="Courier"/>
          <w:kern w:val="0"/>
          <w:sz w:val="28"/>
          <w:szCs w:val="28"/>
        </w:rPr>
      </w:pPr>
      <w:r>
        <w:rPr>
          <w:rFonts w:ascii="Courier" w:hAnsi="Courier" w:cs="Courier"/>
          <w:kern w:val="0"/>
          <w:sz w:val="28"/>
          <w:szCs w:val="28"/>
        </w:rPr>
        <w:t>存在于互联网，</w:t>
      </w:r>
      <w:r>
        <w:rPr>
          <w:rFonts w:ascii="Courier" w:hAnsi="Courier" w:cs="Courier" w:hint="eastAsia"/>
          <w:kern w:val="0"/>
          <w:sz w:val="28"/>
          <w:szCs w:val="28"/>
        </w:rPr>
        <w:t>向</w:t>
      </w:r>
      <w:r>
        <w:rPr>
          <w:rFonts w:ascii="Courier" w:hAnsi="Courier" w:cs="Courier"/>
          <w:kern w:val="0"/>
          <w:sz w:val="28"/>
          <w:szCs w:val="28"/>
        </w:rPr>
        <w:t>所有用户公开</w:t>
      </w:r>
    </w:p>
    <w:p w14:paraId="0AD45FF8" w14:textId="77777777" w:rsidR="007E0200" w:rsidRDefault="007E0200" w:rsidP="007E0200">
      <w:pPr>
        <w:pStyle w:val="a3"/>
        <w:widowControl/>
        <w:numPr>
          <w:ilvl w:val="0"/>
          <w:numId w:val="1"/>
        </w:numPr>
        <w:autoSpaceDE w:val="0"/>
        <w:autoSpaceDN w:val="0"/>
        <w:adjustRightInd w:val="0"/>
        <w:ind w:firstLineChars="0"/>
        <w:jc w:val="left"/>
        <w:rPr>
          <w:rFonts w:ascii="Courier" w:hAnsi="Courier" w:cs="Courier"/>
          <w:kern w:val="0"/>
          <w:sz w:val="28"/>
          <w:szCs w:val="28"/>
        </w:rPr>
      </w:pPr>
      <w:r>
        <w:rPr>
          <w:rFonts w:ascii="Courier" w:hAnsi="Courier" w:cs="Courier" w:hint="eastAsia"/>
          <w:kern w:val="0"/>
          <w:sz w:val="28"/>
          <w:szCs w:val="28"/>
        </w:rPr>
        <w:t>帮助</w:t>
      </w:r>
      <w:r>
        <w:rPr>
          <w:rFonts w:ascii="Courier" w:hAnsi="Courier" w:cs="Courier"/>
          <w:kern w:val="0"/>
          <w:sz w:val="28"/>
          <w:szCs w:val="28"/>
        </w:rPr>
        <w:t>人与人，</w:t>
      </w:r>
      <w:r>
        <w:rPr>
          <w:rFonts w:ascii="Courier" w:hAnsi="Courier" w:cs="Courier" w:hint="eastAsia"/>
          <w:kern w:val="0"/>
          <w:sz w:val="28"/>
          <w:szCs w:val="28"/>
        </w:rPr>
        <w:t>物与物</w:t>
      </w:r>
      <w:r>
        <w:rPr>
          <w:rFonts w:ascii="Courier" w:hAnsi="Courier" w:cs="Courier"/>
          <w:kern w:val="0"/>
          <w:sz w:val="28"/>
          <w:szCs w:val="28"/>
        </w:rPr>
        <w:t>之间实现点对点的交易和互换</w:t>
      </w:r>
    </w:p>
    <w:p w14:paraId="10726A50" w14:textId="77777777" w:rsidR="007E0200" w:rsidRPr="00924654" w:rsidRDefault="007E0200" w:rsidP="007E0200">
      <w:pPr>
        <w:pStyle w:val="a3"/>
        <w:widowControl/>
        <w:numPr>
          <w:ilvl w:val="0"/>
          <w:numId w:val="1"/>
        </w:numPr>
        <w:autoSpaceDE w:val="0"/>
        <w:autoSpaceDN w:val="0"/>
        <w:adjustRightInd w:val="0"/>
        <w:ind w:firstLineChars="0"/>
        <w:jc w:val="left"/>
        <w:rPr>
          <w:rFonts w:ascii="Courier" w:hAnsi="Courier" w:cs="Courier"/>
          <w:kern w:val="0"/>
          <w:sz w:val="28"/>
          <w:szCs w:val="28"/>
        </w:rPr>
      </w:pPr>
      <w:r>
        <w:rPr>
          <w:rFonts w:ascii="Courier" w:hAnsi="Courier" w:cs="Courier" w:hint="eastAsia"/>
          <w:kern w:val="0"/>
          <w:sz w:val="28"/>
          <w:szCs w:val="28"/>
        </w:rPr>
        <w:t>无需</w:t>
      </w:r>
      <w:r>
        <w:rPr>
          <w:rFonts w:ascii="Courier" w:hAnsi="Courier" w:cs="Courier"/>
          <w:kern w:val="0"/>
          <w:sz w:val="28"/>
          <w:szCs w:val="28"/>
        </w:rPr>
        <w:t>第三方的介入即可完成价值的交换</w:t>
      </w:r>
    </w:p>
    <w:p w14:paraId="106541E7" w14:textId="77777777" w:rsidR="007E0200" w:rsidRDefault="007E0200" w:rsidP="007E0200">
      <w:pPr>
        <w:autoSpaceDE w:val="0"/>
        <w:autoSpaceDN w:val="0"/>
        <w:adjustRightInd w:val="0"/>
        <w:rPr>
          <w:rFonts w:ascii="Courier" w:hAnsi="Courier" w:cs="Courier"/>
          <w:sz w:val="28"/>
          <w:szCs w:val="28"/>
        </w:rPr>
      </w:pPr>
      <w:r>
        <w:rPr>
          <w:rFonts w:ascii="Courier" w:hAnsi="Courier" w:cs="Courier"/>
          <w:noProof/>
          <w:sz w:val="28"/>
          <w:szCs w:val="28"/>
        </w:rPr>
        <w:drawing>
          <wp:inline distT="0" distB="0" distL="0" distR="0" wp14:anchorId="0F548E02" wp14:editId="39D8AA95">
            <wp:extent cx="5769610" cy="1878477"/>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93299" cy="1886190"/>
                    </a:xfrm>
                    <a:prstGeom prst="rect">
                      <a:avLst/>
                    </a:prstGeom>
                    <a:noFill/>
                    <a:ln>
                      <a:noFill/>
                    </a:ln>
                  </pic:spPr>
                </pic:pic>
              </a:graphicData>
            </a:graphic>
          </wp:inline>
        </w:drawing>
      </w:r>
    </w:p>
    <w:p w14:paraId="179DEF4C" w14:textId="43843365" w:rsidR="007E0200" w:rsidRDefault="007E0200" w:rsidP="007E0200">
      <w:pPr>
        <w:rPr>
          <w:rFonts w:eastAsia="Times New Roman"/>
        </w:rPr>
      </w:pPr>
      <w:r>
        <w:rPr>
          <w:rFonts w:ascii="Courier" w:hAnsi="Courier" w:cs="Courier"/>
          <w:sz w:val="28"/>
          <w:szCs w:val="28"/>
        </w:rPr>
        <w:t xml:space="preserve">   </w:t>
      </w:r>
      <w:r w:rsidRPr="00196341">
        <w:rPr>
          <w:rFonts w:ascii="Courier" w:hAnsi="Courier" w:cs="Courier"/>
          <w:sz w:val="28"/>
          <w:szCs w:val="28"/>
        </w:rPr>
        <w:t>区块链可以存储数据，</w:t>
      </w:r>
      <w:r>
        <w:rPr>
          <w:rFonts w:ascii="Courier" w:hAnsi="Courier" w:cs="Courier" w:hint="eastAsia"/>
          <w:sz w:val="28"/>
          <w:szCs w:val="28"/>
        </w:rPr>
        <w:t>也可以</w:t>
      </w:r>
      <w:r>
        <w:rPr>
          <w:rFonts w:ascii="Courier" w:hAnsi="Courier" w:cs="Courier"/>
          <w:sz w:val="28"/>
          <w:szCs w:val="28"/>
        </w:rPr>
        <w:t>运行应用程序。目前区块链技术主要应用在存在性证明、智能合约、</w:t>
      </w:r>
      <w:r>
        <w:rPr>
          <w:rFonts w:ascii="Courier" w:hAnsi="Courier" w:cs="Courier" w:hint="eastAsia"/>
          <w:sz w:val="28"/>
          <w:szCs w:val="28"/>
        </w:rPr>
        <w:t>物联网</w:t>
      </w:r>
      <w:r>
        <w:rPr>
          <w:rFonts w:ascii="Courier" w:hAnsi="Courier" w:cs="Courier"/>
          <w:sz w:val="28"/>
          <w:szCs w:val="28"/>
        </w:rPr>
        <w:t>、</w:t>
      </w:r>
      <w:r>
        <w:rPr>
          <w:rFonts w:ascii="Courier" w:hAnsi="Courier" w:cs="Courier" w:hint="eastAsia"/>
          <w:sz w:val="28"/>
          <w:szCs w:val="28"/>
        </w:rPr>
        <w:t>身份</w:t>
      </w:r>
      <w:r>
        <w:rPr>
          <w:rFonts w:ascii="Courier" w:hAnsi="Courier" w:cs="Courier"/>
          <w:sz w:val="28"/>
          <w:szCs w:val="28"/>
        </w:rPr>
        <w:t>验证、预测市场、资产交易、文件存储等领域。随着区块链技术的快速演变，新的性能在不断结合创造更有效的应用解决方案。</w:t>
      </w:r>
    </w:p>
    <w:p w14:paraId="20F1E8D0" w14:textId="77777777" w:rsidR="007E0200" w:rsidRDefault="007E0200" w:rsidP="007E0200">
      <w:pPr>
        <w:rPr>
          <w:rFonts w:eastAsia="Times New Roman"/>
        </w:rPr>
      </w:pPr>
      <w:r>
        <w:rPr>
          <w:rFonts w:eastAsia="Times New Roman"/>
          <w:noProof/>
        </w:rPr>
        <w:lastRenderedPageBreak/>
        <w:drawing>
          <wp:inline distT="0" distB="0" distL="0" distR="0" wp14:anchorId="4814F763" wp14:editId="676361F6">
            <wp:extent cx="5334209" cy="2339340"/>
            <wp:effectExtent l="0" t="0" r="0" b="0"/>
            <wp:docPr id="2" name="图片 2" descr="../../../../Library/Containers/com.tencent.qq/Data/Library/Application%20Support/QQ/Users/19303091/QQ/Temp.db/92C59FE0-E3EE-411A-9A74-9D32BE6D890E.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Application%20Support/QQ/Users/19303091/QQ/Temp.db/92C59FE0-E3EE-411A-9A74-9D32BE6D890E.p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43585" cy="2343452"/>
                    </a:xfrm>
                    <a:prstGeom prst="rect">
                      <a:avLst/>
                    </a:prstGeom>
                    <a:noFill/>
                    <a:ln>
                      <a:noFill/>
                    </a:ln>
                  </pic:spPr>
                </pic:pic>
              </a:graphicData>
            </a:graphic>
          </wp:inline>
        </w:drawing>
      </w:r>
    </w:p>
    <w:p w14:paraId="7B7D41DC" w14:textId="77777777" w:rsidR="007E0200" w:rsidRDefault="007E0200" w:rsidP="007E0200">
      <w:pPr>
        <w:autoSpaceDE w:val="0"/>
        <w:autoSpaceDN w:val="0"/>
        <w:adjustRightInd w:val="0"/>
        <w:rPr>
          <w:rFonts w:ascii="Courier" w:hAnsi="Courier" w:cs="Courier"/>
          <w:sz w:val="28"/>
          <w:szCs w:val="28"/>
        </w:rPr>
      </w:pPr>
    </w:p>
    <w:p w14:paraId="042F552D" w14:textId="77777777" w:rsidR="00D54C76" w:rsidRPr="00D54C76" w:rsidRDefault="00D54C76" w:rsidP="00D54C76"/>
    <w:p w14:paraId="5653BD31" w14:textId="68DCD5DC" w:rsidR="00BB2F5C" w:rsidRDefault="00A7347E" w:rsidP="0047626B">
      <w:pPr>
        <w:pStyle w:val="3"/>
      </w:pPr>
      <w:r>
        <w:t>1.2.3</w:t>
      </w:r>
      <w:r>
        <w:t>发展现状</w:t>
      </w:r>
    </w:p>
    <w:p w14:paraId="3B172639" w14:textId="0BFA4B51" w:rsidR="00A123E0" w:rsidRDefault="00F268CA" w:rsidP="00F268CA">
      <w:pPr>
        <w:pStyle w:val="3"/>
        <w:rPr>
          <w:shd w:val="clear" w:color="auto" w:fill="FFFFFF"/>
        </w:rPr>
      </w:pPr>
      <w:r>
        <w:rPr>
          <w:shd w:val="clear" w:color="auto" w:fill="FFFFFF"/>
        </w:rPr>
        <w:t>1.2.</w:t>
      </w:r>
      <w:r w:rsidR="00551849">
        <w:rPr>
          <w:shd w:val="clear" w:color="auto" w:fill="FFFFFF"/>
        </w:rPr>
        <w:t>4</w:t>
      </w:r>
      <w:r w:rsidR="00A123E0">
        <w:rPr>
          <w:rFonts w:hint="eastAsia"/>
          <w:shd w:val="clear" w:color="auto" w:fill="FFFFFF"/>
        </w:rPr>
        <w:t>分叉</w:t>
      </w:r>
      <w:r w:rsidR="00A123E0">
        <w:rPr>
          <w:shd w:val="clear" w:color="auto" w:fill="FFFFFF"/>
        </w:rPr>
        <w:t>问题</w:t>
      </w:r>
    </w:p>
    <w:tbl>
      <w:tblPr>
        <w:tblW w:w="20612" w:type="dxa"/>
        <w:tblInd w:w="-108" w:type="dxa"/>
        <w:tblBorders>
          <w:top w:val="nil"/>
          <w:left w:val="nil"/>
          <w:right w:val="nil"/>
        </w:tblBorders>
        <w:tblLayout w:type="fixed"/>
        <w:tblLook w:val="0000" w:firstRow="0" w:lastRow="0" w:firstColumn="0" w:lastColumn="0" w:noHBand="0" w:noVBand="0"/>
      </w:tblPr>
      <w:tblGrid>
        <w:gridCol w:w="20612"/>
      </w:tblGrid>
      <w:tr w:rsidR="00B46071" w14:paraId="43BD77CB" w14:textId="77777777" w:rsidTr="004E4C7D">
        <w:tc>
          <w:tcPr>
            <w:tcW w:w="20612" w:type="dxa"/>
          </w:tcPr>
          <w:p w14:paraId="5391E4A5" w14:textId="40C2A37E" w:rsidR="00B46071" w:rsidRPr="00D40AF2" w:rsidRDefault="00EA7CA2" w:rsidP="00D40AF2">
            <w:pPr>
              <w:pStyle w:val="a7"/>
              <w:shd w:val="clear" w:color="auto" w:fill="FFFFFF"/>
              <w:spacing w:before="0" w:beforeAutospacing="0" w:after="0" w:afterAutospacing="0" w:line="450" w:lineRule="atLeast"/>
              <w:rPr>
                <w:color w:val="4A4A4A"/>
                <w:rPrChange w:id="293" w:author="Microsoft Office 用户" w:date="2016-03-13T19:17:00Z">
                  <w:rPr>
                    <w:rFonts w:ascii="Helvetica" w:hAnsi="Helvetica" w:cs="Helvetica"/>
                    <w:sz w:val="28"/>
                    <w:szCs w:val="28"/>
                  </w:rPr>
                </w:rPrChange>
              </w:rPr>
              <w:pPrChange w:id="294" w:author="Microsoft Office 用户" w:date="2016-03-13T19:17:00Z">
                <w:pPr>
                  <w:autoSpaceDE w:val="0"/>
                  <w:autoSpaceDN w:val="0"/>
                  <w:adjustRightInd w:val="0"/>
                </w:pPr>
              </w:pPrChange>
            </w:pPr>
            <w:r>
              <w:rPr>
                <w:rFonts w:ascii="Helvetica" w:hAnsi="Helvetica" w:cs="Helvetica"/>
                <w:sz w:val="28"/>
                <w:szCs w:val="28"/>
              </w:rPr>
              <w:t xml:space="preserve">    </w:t>
            </w:r>
            <w:r w:rsidR="00B46071" w:rsidRPr="00D40AF2">
              <w:rPr>
                <w:color w:val="4A4A4A"/>
                <w:rPrChange w:id="295" w:author="Microsoft Office 用户" w:date="2016-03-13T19:17:00Z">
                  <w:rPr>
                    <w:rFonts w:ascii="Helvetica" w:hAnsi="Helvetica" w:cs="Helvetica"/>
                    <w:sz w:val="28"/>
                    <w:szCs w:val="28"/>
                  </w:rPr>
                </w:rPrChange>
              </w:rPr>
              <w:t>因为区块链是去中心化的数据结构，所以不同副本之间不能总是保持一致。区块有可能在不同时间到达不同节点，导致节点有不同的区块链视角。解决的办法是，每一个节点总是选择并尝试延长代表累计了最大工作量证明的区块链，也就是最长的或最大累计难度的链。节点通过将记录在每个区块中的难度加总起来，得到建立这个链所要付出的工作量证明的总量。只要所有的节点选择最长累计难度的区块链，整个比特币网络最终会收敛到一致的状态。分叉即在不同区块链间发生的临时差异，当更多的区块添加到了某个分叉中，这个问题便会迎刃而解。</w:t>
            </w:r>
          </w:p>
          <w:p w14:paraId="1EFD7F03" w14:textId="77777777" w:rsidR="00B46071" w:rsidRPr="00D40AF2" w:rsidRDefault="00B46071" w:rsidP="00D40AF2">
            <w:pPr>
              <w:pStyle w:val="a7"/>
              <w:shd w:val="clear" w:color="auto" w:fill="FFFFFF"/>
              <w:spacing w:before="0" w:beforeAutospacing="0" w:after="0" w:afterAutospacing="0" w:line="450" w:lineRule="atLeast"/>
              <w:rPr>
                <w:color w:val="4A4A4A"/>
                <w:rPrChange w:id="296" w:author="Microsoft Office 用户" w:date="2016-03-13T19:17:00Z">
                  <w:rPr>
                    <w:rFonts w:ascii="Helvetica" w:hAnsi="Helvetica" w:cs="Helvetica"/>
                    <w:sz w:val="28"/>
                    <w:szCs w:val="28"/>
                  </w:rPr>
                </w:rPrChange>
              </w:rPr>
              <w:pPrChange w:id="297" w:author="Microsoft Office 用户" w:date="2016-03-13T19:17:00Z">
                <w:pPr>
                  <w:autoSpaceDE w:val="0"/>
                  <w:autoSpaceDN w:val="0"/>
                  <w:adjustRightInd w:val="0"/>
                </w:pPr>
              </w:pPrChange>
            </w:pPr>
            <w:r w:rsidRPr="00D40AF2">
              <w:rPr>
                <w:color w:val="4A4A4A"/>
                <w:rPrChange w:id="298" w:author="Microsoft Office 用户" w:date="2016-03-13T19:17:00Z">
                  <w:rPr>
                    <w:rFonts w:ascii="Helvetica" w:hAnsi="Helvetica" w:cs="Helvetica"/>
                    <w:sz w:val="28"/>
                    <w:szCs w:val="28"/>
                  </w:rPr>
                </w:rPrChange>
              </w:rPr>
              <w:t>在下面的图例中，我们可以了解网络中发生分叉的过程。图例代表简单的全球比特币网络，在真实的情况下，比特币网络的拓扑结构不是基于地理位置组织起来的。相反，在同一个网络中相互连接的节点，可能在地理位置上相距遥远，我们采用基于地理的拓扑是为了更加简洁地描述分叉。在真实比特币网络里，节点间的距离按</w:t>
            </w:r>
            <w:r w:rsidRPr="00D40AF2">
              <w:rPr>
                <w:color w:val="4A4A4A"/>
                <w:rPrChange w:id="299" w:author="Microsoft Office 用户" w:date="2016-03-13T19:17:00Z">
                  <w:rPr>
                    <w:rFonts w:ascii="Helvetica" w:hAnsi="Helvetica" w:cs="Helvetica"/>
                    <w:sz w:val="28"/>
                    <w:szCs w:val="28"/>
                  </w:rPr>
                </w:rPrChange>
              </w:rPr>
              <w:t>“</w:t>
            </w:r>
            <w:r w:rsidRPr="00D40AF2">
              <w:rPr>
                <w:color w:val="4A4A4A"/>
                <w:rPrChange w:id="300" w:author="Microsoft Office 用户" w:date="2016-03-13T19:17:00Z">
                  <w:rPr>
                    <w:rFonts w:ascii="Helvetica" w:hAnsi="Helvetica" w:cs="Helvetica"/>
                    <w:sz w:val="28"/>
                    <w:szCs w:val="28"/>
                  </w:rPr>
                </w:rPrChange>
              </w:rPr>
              <w:t>跳</w:t>
            </w:r>
            <w:r w:rsidRPr="00D40AF2">
              <w:rPr>
                <w:color w:val="4A4A4A"/>
                <w:rPrChange w:id="301" w:author="Microsoft Office 用户" w:date="2016-03-13T19:17:00Z">
                  <w:rPr>
                    <w:rFonts w:ascii="Helvetica" w:hAnsi="Helvetica" w:cs="Helvetica"/>
                    <w:sz w:val="28"/>
                    <w:szCs w:val="28"/>
                  </w:rPr>
                </w:rPrChange>
              </w:rPr>
              <w:t>”</w:t>
            </w:r>
            <w:r w:rsidRPr="00D40AF2">
              <w:rPr>
                <w:color w:val="4A4A4A"/>
                <w:rPrChange w:id="302" w:author="Microsoft Office 用户" w:date="2016-03-13T19:17:00Z">
                  <w:rPr>
                    <w:rFonts w:ascii="Helvetica" w:hAnsi="Helvetica" w:cs="Helvetica"/>
                    <w:sz w:val="28"/>
                    <w:szCs w:val="28"/>
                  </w:rPr>
                </w:rPrChange>
              </w:rPr>
              <w:t>而不是按照真实位置来衡量。为了便于描述，不同的区块被标示为不同的颜色，传播这些区块的节点网络也被标上颜色。</w:t>
            </w:r>
          </w:p>
          <w:p w14:paraId="7DFE4D3C" w14:textId="77777777" w:rsidR="00B46071" w:rsidRPr="00D40AF2" w:rsidRDefault="00B46071" w:rsidP="00D40AF2">
            <w:pPr>
              <w:pStyle w:val="a7"/>
              <w:shd w:val="clear" w:color="auto" w:fill="FFFFFF"/>
              <w:spacing w:before="0" w:beforeAutospacing="0" w:after="0" w:afterAutospacing="0" w:line="450" w:lineRule="atLeast"/>
              <w:rPr>
                <w:color w:val="4A4A4A"/>
                <w:rPrChange w:id="303" w:author="Microsoft Office 用户" w:date="2016-03-13T19:17:00Z">
                  <w:rPr>
                    <w:rFonts w:ascii="Helvetica" w:hAnsi="Helvetica" w:cs="Helvetica"/>
                    <w:sz w:val="28"/>
                    <w:szCs w:val="28"/>
                  </w:rPr>
                </w:rPrChange>
              </w:rPr>
              <w:pPrChange w:id="304" w:author="Microsoft Office 用户" w:date="2016-03-13T19:17:00Z">
                <w:pPr>
                  <w:autoSpaceDE w:val="0"/>
                  <w:autoSpaceDN w:val="0"/>
                  <w:adjustRightInd w:val="0"/>
                </w:pPr>
              </w:pPrChange>
            </w:pPr>
            <w:r w:rsidRPr="00D40AF2">
              <w:rPr>
                <w:color w:val="4A4A4A"/>
                <w:rPrChange w:id="305" w:author="Microsoft Office 用户" w:date="2016-03-13T19:17:00Z">
                  <w:rPr>
                    <w:rFonts w:ascii="Helvetica" w:hAnsi="Helvetica" w:cs="Helvetica"/>
                    <w:sz w:val="28"/>
                    <w:szCs w:val="28"/>
                  </w:rPr>
                </w:rPrChange>
              </w:rPr>
              <w:t>在第一张图（图</w:t>
            </w:r>
            <w:r w:rsidRPr="00D40AF2">
              <w:rPr>
                <w:color w:val="4A4A4A"/>
                <w:rPrChange w:id="306" w:author="Microsoft Office 用户" w:date="2016-03-13T19:17:00Z">
                  <w:rPr>
                    <w:rFonts w:ascii="Helvetica" w:hAnsi="Helvetica" w:cs="Helvetica"/>
                    <w:sz w:val="28"/>
                    <w:szCs w:val="28"/>
                  </w:rPr>
                </w:rPrChange>
              </w:rPr>
              <w:t>8-2</w:t>
            </w:r>
            <w:r w:rsidRPr="00D40AF2">
              <w:rPr>
                <w:color w:val="4A4A4A"/>
                <w:rPrChange w:id="307" w:author="Microsoft Office 用户" w:date="2016-03-13T19:17:00Z">
                  <w:rPr>
                    <w:rFonts w:ascii="Helvetica" w:hAnsi="Helvetica" w:cs="Helvetica"/>
                    <w:sz w:val="28"/>
                    <w:szCs w:val="28"/>
                  </w:rPr>
                </w:rPrChange>
              </w:rPr>
              <w:t>）中，网络有一个统一的区块链视角，以蓝色区块为主链的</w:t>
            </w:r>
            <w:r w:rsidRPr="00D40AF2">
              <w:rPr>
                <w:color w:val="4A4A4A"/>
                <w:rPrChange w:id="308" w:author="Microsoft Office 用户" w:date="2016-03-13T19:17:00Z">
                  <w:rPr>
                    <w:rFonts w:ascii="Helvetica" w:hAnsi="Helvetica" w:cs="Helvetica"/>
                    <w:sz w:val="28"/>
                    <w:szCs w:val="28"/>
                  </w:rPr>
                </w:rPrChange>
              </w:rPr>
              <w:t>“</w:t>
            </w:r>
            <w:r w:rsidRPr="00D40AF2">
              <w:rPr>
                <w:color w:val="4A4A4A"/>
                <w:rPrChange w:id="309" w:author="Microsoft Office 用户" w:date="2016-03-13T19:17:00Z">
                  <w:rPr>
                    <w:rFonts w:ascii="Helvetica" w:hAnsi="Helvetica" w:cs="Helvetica"/>
                    <w:sz w:val="28"/>
                    <w:szCs w:val="28"/>
                  </w:rPr>
                </w:rPrChange>
              </w:rPr>
              <w:t>顶点</w:t>
            </w:r>
            <w:r w:rsidRPr="00D40AF2">
              <w:rPr>
                <w:color w:val="4A4A4A"/>
                <w:rPrChange w:id="310" w:author="Microsoft Office 用户" w:date="2016-03-13T19:17:00Z">
                  <w:rPr>
                    <w:rFonts w:ascii="Helvetica" w:hAnsi="Helvetica" w:cs="Helvetica"/>
                    <w:sz w:val="28"/>
                    <w:szCs w:val="28"/>
                  </w:rPr>
                </w:rPrChange>
              </w:rPr>
              <w:t>”</w:t>
            </w:r>
            <w:r w:rsidRPr="00D40AF2">
              <w:rPr>
                <w:color w:val="4A4A4A"/>
                <w:rPrChange w:id="311" w:author="Microsoft Office 用户" w:date="2016-03-13T19:17:00Z">
                  <w:rPr>
                    <w:rFonts w:ascii="Helvetica" w:hAnsi="Helvetica" w:cs="Helvetica"/>
                    <w:sz w:val="28"/>
                    <w:szCs w:val="28"/>
                  </w:rPr>
                </w:rPrChange>
              </w:rPr>
              <w:t>。</w:t>
            </w:r>
          </w:p>
          <w:p w14:paraId="1FE5EB03" w14:textId="0DE77EE5" w:rsidR="00B46071" w:rsidRPr="00D40AF2" w:rsidRDefault="00B46071" w:rsidP="00D40AF2">
            <w:pPr>
              <w:pStyle w:val="a7"/>
              <w:shd w:val="clear" w:color="auto" w:fill="FFFFFF"/>
              <w:spacing w:before="0" w:beforeAutospacing="0" w:after="0" w:afterAutospacing="0" w:line="450" w:lineRule="atLeast"/>
              <w:rPr>
                <w:color w:val="4A4A4A"/>
                <w:rPrChange w:id="312" w:author="Microsoft Office 用户" w:date="2016-03-13T19:17:00Z">
                  <w:rPr>
                    <w:rFonts w:ascii="Helvetica" w:hAnsi="Helvetica" w:cs="Helvetica"/>
                    <w:sz w:val="28"/>
                    <w:szCs w:val="28"/>
                  </w:rPr>
                </w:rPrChange>
              </w:rPr>
              <w:pPrChange w:id="313" w:author="Microsoft Office 用户" w:date="2016-03-13T19:17:00Z">
                <w:pPr>
                  <w:autoSpaceDE w:val="0"/>
                  <w:autoSpaceDN w:val="0"/>
                  <w:adjustRightInd w:val="0"/>
                </w:pPr>
              </w:pPrChange>
            </w:pPr>
            <w:r w:rsidRPr="00D40AF2">
              <w:rPr>
                <w:color w:val="4A4A4A"/>
                <w:rPrChange w:id="314" w:author="Microsoft Office 用户" w:date="2016-03-13T19:17:00Z">
                  <w:rPr>
                    <w:rFonts w:ascii="Helvetica" w:hAnsi="Helvetica" w:cs="Helvetica"/>
                    <w:noProof/>
                    <w:sz w:val="28"/>
                    <w:szCs w:val="28"/>
                  </w:rPr>
                </w:rPrChange>
              </w:rPr>
              <w:drawing>
                <wp:inline distT="0" distB="0" distL="0" distR="0" wp14:anchorId="54473A14" wp14:editId="36306AF5">
                  <wp:extent cx="5141017" cy="26517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9190" cy="2661134"/>
                          </a:xfrm>
                          <a:prstGeom prst="rect">
                            <a:avLst/>
                          </a:prstGeom>
                          <a:noFill/>
                          <a:ln>
                            <a:noFill/>
                          </a:ln>
                        </pic:spPr>
                      </pic:pic>
                    </a:graphicData>
                  </a:graphic>
                </wp:inline>
              </w:drawing>
            </w:r>
            <w:r w:rsidRPr="00D40AF2">
              <w:rPr>
                <w:color w:val="4A4A4A"/>
                <w:rPrChange w:id="315" w:author="Microsoft Office 用户" w:date="2016-03-13T19:17:00Z">
                  <w:rPr>
                    <w:rFonts w:ascii="Helvetica" w:hAnsi="Helvetica" w:cs="Helvetica"/>
                    <w:sz w:val="28"/>
                    <w:szCs w:val="28"/>
                  </w:rPr>
                </w:rPrChange>
              </w:rPr>
              <w:t xml:space="preserve"> </w:t>
            </w:r>
          </w:p>
          <w:p w14:paraId="5275A170" w14:textId="77777777" w:rsidR="00B46071" w:rsidRPr="00D40AF2" w:rsidRDefault="00B46071" w:rsidP="00D40AF2">
            <w:pPr>
              <w:pStyle w:val="a7"/>
              <w:shd w:val="clear" w:color="auto" w:fill="FFFFFF"/>
              <w:spacing w:before="0" w:beforeAutospacing="0" w:after="0" w:afterAutospacing="0" w:line="450" w:lineRule="atLeast"/>
              <w:rPr>
                <w:color w:val="4A4A4A"/>
                <w:rPrChange w:id="316" w:author="Microsoft Office 用户" w:date="2016-03-13T19:17:00Z">
                  <w:rPr>
                    <w:rFonts w:ascii="Helvetica" w:hAnsi="Helvetica" w:cs="Helvetica"/>
                    <w:sz w:val="28"/>
                    <w:szCs w:val="28"/>
                  </w:rPr>
                </w:rPrChange>
              </w:rPr>
              <w:pPrChange w:id="317" w:author="Microsoft Office 用户" w:date="2016-03-13T19:17:00Z">
                <w:pPr>
                  <w:autoSpaceDE w:val="0"/>
                  <w:autoSpaceDN w:val="0"/>
                  <w:adjustRightInd w:val="0"/>
                </w:pPr>
              </w:pPrChange>
            </w:pPr>
            <w:r w:rsidRPr="00D40AF2">
              <w:rPr>
                <w:color w:val="4A4A4A"/>
                <w:rPrChange w:id="318" w:author="Microsoft Office 用户" w:date="2016-03-13T19:17:00Z">
                  <w:rPr>
                    <w:rFonts w:ascii="Helvetica" w:hAnsi="Helvetica" w:cs="Helvetica"/>
                    <w:sz w:val="28"/>
                    <w:szCs w:val="28"/>
                  </w:rPr>
                </w:rPrChange>
              </w:rPr>
              <w:lastRenderedPageBreak/>
              <w:t>图</w:t>
            </w:r>
            <w:r w:rsidRPr="00D40AF2">
              <w:rPr>
                <w:color w:val="4A4A4A"/>
                <w:rPrChange w:id="319" w:author="Microsoft Office 用户" w:date="2016-03-13T19:17:00Z">
                  <w:rPr>
                    <w:rFonts w:ascii="Helvetica" w:hAnsi="Helvetica" w:cs="Helvetica"/>
                    <w:sz w:val="28"/>
                    <w:szCs w:val="28"/>
                  </w:rPr>
                </w:rPrChange>
              </w:rPr>
              <w:t xml:space="preserve">8-2 </w:t>
            </w:r>
            <w:r w:rsidRPr="00D40AF2">
              <w:rPr>
                <w:color w:val="4A4A4A"/>
                <w:rPrChange w:id="320" w:author="Microsoft Office 用户" w:date="2016-03-13T19:17:00Z">
                  <w:rPr>
                    <w:rFonts w:ascii="Helvetica" w:hAnsi="Helvetica" w:cs="Helvetica"/>
                    <w:sz w:val="28"/>
                    <w:szCs w:val="28"/>
                  </w:rPr>
                </w:rPrChange>
              </w:rPr>
              <w:t>形象化的区块链分叉事件</w:t>
            </w:r>
            <w:r w:rsidRPr="00D40AF2">
              <w:rPr>
                <w:color w:val="4A4A4A"/>
                <w:rPrChange w:id="321" w:author="Microsoft Office 用户" w:date="2016-03-13T19:17:00Z">
                  <w:rPr>
                    <w:rFonts w:ascii="Helvetica" w:hAnsi="Helvetica" w:cs="Helvetica"/>
                    <w:sz w:val="28"/>
                    <w:szCs w:val="28"/>
                  </w:rPr>
                </w:rPrChange>
              </w:rPr>
              <w:t>——</w:t>
            </w:r>
            <w:r w:rsidRPr="00D40AF2">
              <w:rPr>
                <w:color w:val="4A4A4A"/>
                <w:rPrChange w:id="322" w:author="Microsoft Office 用户" w:date="2016-03-13T19:17:00Z">
                  <w:rPr>
                    <w:rFonts w:ascii="Helvetica" w:hAnsi="Helvetica" w:cs="Helvetica"/>
                    <w:sz w:val="28"/>
                    <w:szCs w:val="28"/>
                  </w:rPr>
                </w:rPrChange>
              </w:rPr>
              <w:t>分叉之前</w:t>
            </w:r>
          </w:p>
          <w:p w14:paraId="05BF2D3E" w14:textId="77777777" w:rsidR="00B46071" w:rsidRPr="00D40AF2" w:rsidRDefault="00B46071" w:rsidP="00D40AF2">
            <w:pPr>
              <w:pStyle w:val="a7"/>
              <w:shd w:val="clear" w:color="auto" w:fill="FFFFFF"/>
              <w:spacing w:before="0" w:beforeAutospacing="0" w:after="0" w:afterAutospacing="0" w:line="450" w:lineRule="atLeast"/>
              <w:rPr>
                <w:color w:val="4A4A4A"/>
                <w:rPrChange w:id="323" w:author="Microsoft Office 用户" w:date="2016-03-13T19:17:00Z">
                  <w:rPr>
                    <w:rFonts w:ascii="Helvetica" w:hAnsi="Helvetica" w:cs="Helvetica"/>
                    <w:sz w:val="28"/>
                    <w:szCs w:val="28"/>
                  </w:rPr>
                </w:rPrChange>
              </w:rPr>
              <w:pPrChange w:id="324" w:author="Microsoft Office 用户" w:date="2016-03-13T19:17:00Z">
                <w:pPr>
                  <w:autoSpaceDE w:val="0"/>
                  <w:autoSpaceDN w:val="0"/>
                  <w:adjustRightInd w:val="0"/>
                </w:pPr>
              </w:pPrChange>
            </w:pPr>
            <w:r w:rsidRPr="00D40AF2">
              <w:rPr>
                <w:color w:val="4A4A4A"/>
                <w:rPrChange w:id="325" w:author="Microsoft Office 用户" w:date="2016-03-13T19:17:00Z">
                  <w:rPr>
                    <w:rFonts w:ascii="Helvetica" w:hAnsi="Helvetica" w:cs="Helvetica"/>
                    <w:sz w:val="28"/>
                    <w:szCs w:val="28"/>
                  </w:rPr>
                </w:rPrChange>
              </w:rPr>
              <w:t>当有两个候选区块同时想要延长最长区块链时，分叉事件就会发生。正常情况下，分叉发生在两名矿工在较短的时间内，各自都算得了工作量证明解的时候。两个矿工在各自的候选区块一发现解，便立即传播自己的</w:t>
            </w:r>
            <w:r w:rsidRPr="00D40AF2">
              <w:rPr>
                <w:color w:val="4A4A4A"/>
                <w:rPrChange w:id="326" w:author="Microsoft Office 用户" w:date="2016-03-13T19:17:00Z">
                  <w:rPr>
                    <w:rFonts w:ascii="Helvetica" w:hAnsi="Helvetica" w:cs="Helvetica"/>
                    <w:sz w:val="28"/>
                    <w:szCs w:val="28"/>
                  </w:rPr>
                </w:rPrChange>
              </w:rPr>
              <w:t>“</w:t>
            </w:r>
            <w:r w:rsidRPr="00D40AF2">
              <w:rPr>
                <w:color w:val="4A4A4A"/>
                <w:rPrChange w:id="327" w:author="Microsoft Office 用户" w:date="2016-03-13T19:17:00Z">
                  <w:rPr>
                    <w:rFonts w:ascii="Helvetica" w:hAnsi="Helvetica" w:cs="Helvetica"/>
                    <w:sz w:val="28"/>
                    <w:szCs w:val="28"/>
                  </w:rPr>
                </w:rPrChange>
              </w:rPr>
              <w:t>获胜</w:t>
            </w:r>
            <w:r w:rsidRPr="00D40AF2">
              <w:rPr>
                <w:color w:val="4A4A4A"/>
                <w:rPrChange w:id="328" w:author="Microsoft Office 用户" w:date="2016-03-13T19:17:00Z">
                  <w:rPr>
                    <w:rFonts w:ascii="Helvetica" w:hAnsi="Helvetica" w:cs="Helvetica"/>
                    <w:sz w:val="28"/>
                    <w:szCs w:val="28"/>
                  </w:rPr>
                </w:rPrChange>
              </w:rPr>
              <w:t>”</w:t>
            </w:r>
            <w:r w:rsidRPr="00D40AF2">
              <w:rPr>
                <w:color w:val="4A4A4A"/>
                <w:rPrChange w:id="329" w:author="Microsoft Office 用户" w:date="2016-03-13T19:17:00Z">
                  <w:rPr>
                    <w:rFonts w:ascii="Helvetica" w:hAnsi="Helvetica" w:cs="Helvetica"/>
                    <w:sz w:val="28"/>
                    <w:szCs w:val="28"/>
                  </w:rPr>
                </w:rPrChange>
              </w:rPr>
              <w:t>区块到网络中，先是传播给邻近的节点而后传播到整个网络。每个收到有效区块的节点都会将其并入并延长区块链。如果该节点在随后又收到了另一个候选区块，而这个区块又拥有同样父区块，那么节点会将这个区块连接到候选链上。其结果是，一些节点收到了一个候选区块，而另一些节点收到了另一个候选区块，这时两个不同版本的区块链就出现了。</w:t>
            </w:r>
          </w:p>
          <w:p w14:paraId="1237580D" w14:textId="77777777" w:rsidR="00B46071" w:rsidRPr="00D40AF2" w:rsidRDefault="00B46071" w:rsidP="00D40AF2">
            <w:pPr>
              <w:pStyle w:val="a7"/>
              <w:shd w:val="clear" w:color="auto" w:fill="FFFFFF"/>
              <w:spacing w:before="0" w:beforeAutospacing="0" w:after="0" w:afterAutospacing="0" w:line="450" w:lineRule="atLeast"/>
              <w:rPr>
                <w:color w:val="4A4A4A"/>
                <w:rPrChange w:id="330" w:author="Microsoft Office 用户" w:date="2016-03-13T19:17:00Z">
                  <w:rPr>
                    <w:rFonts w:ascii="Helvetica" w:hAnsi="Helvetica" w:cs="Helvetica"/>
                    <w:sz w:val="28"/>
                    <w:szCs w:val="28"/>
                  </w:rPr>
                </w:rPrChange>
              </w:rPr>
              <w:pPrChange w:id="331" w:author="Microsoft Office 用户" w:date="2016-03-13T19:17:00Z">
                <w:pPr>
                  <w:autoSpaceDE w:val="0"/>
                  <w:autoSpaceDN w:val="0"/>
                  <w:adjustRightInd w:val="0"/>
                </w:pPr>
              </w:pPrChange>
            </w:pPr>
            <w:r w:rsidRPr="00D40AF2">
              <w:rPr>
                <w:color w:val="4A4A4A"/>
                <w:rPrChange w:id="332" w:author="Microsoft Office 用户" w:date="2016-03-13T19:17:00Z">
                  <w:rPr>
                    <w:rFonts w:ascii="Helvetica" w:hAnsi="Helvetica" w:cs="Helvetica"/>
                    <w:sz w:val="28"/>
                    <w:szCs w:val="28"/>
                  </w:rPr>
                </w:rPrChange>
              </w:rPr>
              <w:t>在图</w:t>
            </w:r>
            <w:r w:rsidRPr="00D40AF2">
              <w:rPr>
                <w:color w:val="4A4A4A"/>
                <w:rPrChange w:id="333" w:author="Microsoft Office 用户" w:date="2016-03-13T19:17:00Z">
                  <w:rPr>
                    <w:rFonts w:ascii="Helvetica" w:hAnsi="Helvetica" w:cs="Helvetica"/>
                    <w:sz w:val="28"/>
                    <w:szCs w:val="28"/>
                  </w:rPr>
                </w:rPrChange>
              </w:rPr>
              <w:t>8-3</w:t>
            </w:r>
            <w:r w:rsidRPr="00D40AF2">
              <w:rPr>
                <w:color w:val="4A4A4A"/>
                <w:rPrChange w:id="334" w:author="Microsoft Office 用户" w:date="2016-03-13T19:17:00Z">
                  <w:rPr>
                    <w:rFonts w:ascii="Helvetica" w:hAnsi="Helvetica" w:cs="Helvetica"/>
                    <w:sz w:val="28"/>
                    <w:szCs w:val="28"/>
                  </w:rPr>
                </w:rPrChange>
              </w:rPr>
              <w:t>中，我们看到两个矿工几乎同时挖到了两个不同的区块。这两个区块是顶点区块</w:t>
            </w:r>
            <w:r w:rsidRPr="00D40AF2">
              <w:rPr>
                <w:color w:val="4A4A4A"/>
                <w:rPrChange w:id="335" w:author="Microsoft Office 用户" w:date="2016-03-13T19:17:00Z">
                  <w:rPr>
                    <w:rFonts w:ascii="Helvetica" w:hAnsi="Helvetica" w:cs="Helvetica"/>
                    <w:sz w:val="28"/>
                    <w:szCs w:val="28"/>
                  </w:rPr>
                </w:rPrChange>
              </w:rPr>
              <w:t>——</w:t>
            </w:r>
            <w:r w:rsidRPr="00D40AF2">
              <w:rPr>
                <w:color w:val="4A4A4A"/>
                <w:rPrChange w:id="336" w:author="Microsoft Office 用户" w:date="2016-03-13T19:17:00Z">
                  <w:rPr>
                    <w:rFonts w:ascii="Helvetica" w:hAnsi="Helvetica" w:cs="Helvetica"/>
                    <w:sz w:val="28"/>
                    <w:szCs w:val="28"/>
                  </w:rPr>
                </w:rPrChange>
              </w:rPr>
              <w:t>蓝色区块的子区块，可以延长这个区块链。为了便于跟踪这个分叉事件，我们设定有一个被标记为红色的、来自加拿大的区块，还有一个被标记为绿色的、来自澳大利亚的区块。</w:t>
            </w:r>
          </w:p>
          <w:p w14:paraId="7039AADC" w14:textId="38587766" w:rsidR="00B46071" w:rsidRPr="00D40AF2" w:rsidRDefault="00B46071" w:rsidP="00D40AF2">
            <w:pPr>
              <w:pStyle w:val="a7"/>
              <w:shd w:val="clear" w:color="auto" w:fill="FFFFFF"/>
              <w:spacing w:before="0" w:beforeAutospacing="0" w:after="0" w:afterAutospacing="0" w:line="450" w:lineRule="atLeast"/>
              <w:rPr>
                <w:color w:val="4A4A4A"/>
                <w:rPrChange w:id="337" w:author="Microsoft Office 用户" w:date="2016-03-13T19:17:00Z">
                  <w:rPr>
                    <w:rFonts w:ascii="Helvetica" w:hAnsi="Helvetica" w:cs="Helvetica"/>
                    <w:sz w:val="28"/>
                    <w:szCs w:val="28"/>
                  </w:rPr>
                </w:rPrChange>
              </w:rPr>
              <w:pPrChange w:id="338" w:author="Microsoft Office 用户" w:date="2016-03-13T19:17:00Z">
                <w:pPr>
                  <w:autoSpaceDE w:val="0"/>
                  <w:autoSpaceDN w:val="0"/>
                  <w:adjustRightInd w:val="0"/>
                </w:pPr>
              </w:pPrChange>
            </w:pPr>
            <w:r w:rsidRPr="00D40AF2">
              <w:rPr>
                <w:color w:val="4A4A4A"/>
                <w:rPrChange w:id="339" w:author="Microsoft Office 用户" w:date="2016-03-13T19:17:00Z">
                  <w:rPr>
                    <w:rFonts w:ascii="Helvetica" w:hAnsi="Helvetica" w:cs="Helvetica"/>
                    <w:noProof/>
                    <w:sz w:val="28"/>
                    <w:szCs w:val="28"/>
                  </w:rPr>
                </w:rPrChange>
              </w:rPr>
              <w:drawing>
                <wp:inline distT="0" distB="0" distL="0" distR="0" wp14:anchorId="4B8BFA51" wp14:editId="248FDE48">
                  <wp:extent cx="5210835" cy="2639060"/>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1622" cy="2644523"/>
                          </a:xfrm>
                          <a:prstGeom prst="rect">
                            <a:avLst/>
                          </a:prstGeom>
                          <a:noFill/>
                          <a:ln>
                            <a:noFill/>
                          </a:ln>
                        </pic:spPr>
                      </pic:pic>
                    </a:graphicData>
                  </a:graphic>
                </wp:inline>
              </w:drawing>
            </w:r>
            <w:r w:rsidRPr="00D40AF2">
              <w:rPr>
                <w:color w:val="4A4A4A"/>
                <w:rPrChange w:id="340" w:author="Microsoft Office 用户" w:date="2016-03-13T19:17:00Z">
                  <w:rPr>
                    <w:rFonts w:ascii="Helvetica" w:hAnsi="Helvetica" w:cs="Helvetica"/>
                    <w:sz w:val="28"/>
                    <w:szCs w:val="28"/>
                  </w:rPr>
                </w:rPrChange>
              </w:rPr>
              <w:t xml:space="preserve"> </w:t>
            </w:r>
          </w:p>
          <w:p w14:paraId="6F5CA657" w14:textId="77777777" w:rsidR="00B46071" w:rsidRPr="00D40AF2" w:rsidRDefault="00B46071" w:rsidP="00D40AF2">
            <w:pPr>
              <w:pStyle w:val="a7"/>
              <w:shd w:val="clear" w:color="auto" w:fill="FFFFFF"/>
              <w:spacing w:before="0" w:beforeAutospacing="0" w:after="0" w:afterAutospacing="0" w:line="450" w:lineRule="atLeast"/>
              <w:rPr>
                <w:color w:val="4A4A4A"/>
                <w:rPrChange w:id="341" w:author="Microsoft Office 用户" w:date="2016-03-13T19:17:00Z">
                  <w:rPr>
                    <w:rFonts w:ascii="Helvetica" w:hAnsi="Helvetica" w:cs="Helvetica"/>
                    <w:sz w:val="28"/>
                    <w:szCs w:val="28"/>
                  </w:rPr>
                </w:rPrChange>
              </w:rPr>
              <w:pPrChange w:id="342" w:author="Microsoft Office 用户" w:date="2016-03-13T19:17:00Z">
                <w:pPr>
                  <w:autoSpaceDE w:val="0"/>
                  <w:autoSpaceDN w:val="0"/>
                  <w:adjustRightInd w:val="0"/>
                </w:pPr>
              </w:pPrChange>
            </w:pPr>
            <w:r w:rsidRPr="00D40AF2">
              <w:rPr>
                <w:color w:val="4A4A4A"/>
                <w:rPrChange w:id="343" w:author="Microsoft Office 用户" w:date="2016-03-13T19:17:00Z">
                  <w:rPr>
                    <w:rFonts w:ascii="Helvetica" w:hAnsi="Helvetica" w:cs="Helvetica"/>
                    <w:sz w:val="28"/>
                    <w:szCs w:val="28"/>
                  </w:rPr>
                </w:rPrChange>
              </w:rPr>
              <w:t>图</w:t>
            </w:r>
            <w:r w:rsidRPr="00D40AF2">
              <w:rPr>
                <w:color w:val="4A4A4A"/>
                <w:rPrChange w:id="344" w:author="Microsoft Office 用户" w:date="2016-03-13T19:17:00Z">
                  <w:rPr>
                    <w:rFonts w:ascii="Helvetica" w:hAnsi="Helvetica" w:cs="Helvetica"/>
                    <w:sz w:val="28"/>
                    <w:szCs w:val="28"/>
                  </w:rPr>
                </w:rPrChange>
              </w:rPr>
              <w:t xml:space="preserve">8-3 </w:t>
            </w:r>
            <w:r w:rsidRPr="00D40AF2">
              <w:rPr>
                <w:color w:val="4A4A4A"/>
                <w:rPrChange w:id="345" w:author="Microsoft Office 用户" w:date="2016-03-13T19:17:00Z">
                  <w:rPr>
                    <w:rFonts w:ascii="Helvetica" w:hAnsi="Helvetica" w:cs="Helvetica"/>
                    <w:sz w:val="28"/>
                    <w:szCs w:val="28"/>
                  </w:rPr>
                </w:rPrChange>
              </w:rPr>
              <w:t>形象化的区块链分叉事件：同时发现两个区块</w:t>
            </w:r>
          </w:p>
          <w:p w14:paraId="50665183" w14:textId="77777777" w:rsidR="00B46071" w:rsidRPr="00D40AF2" w:rsidRDefault="00B46071" w:rsidP="00D40AF2">
            <w:pPr>
              <w:pStyle w:val="a7"/>
              <w:shd w:val="clear" w:color="auto" w:fill="FFFFFF"/>
              <w:spacing w:before="0" w:beforeAutospacing="0" w:after="0" w:afterAutospacing="0" w:line="450" w:lineRule="atLeast"/>
              <w:rPr>
                <w:color w:val="4A4A4A"/>
                <w:rPrChange w:id="346" w:author="Microsoft Office 用户" w:date="2016-03-13T19:17:00Z">
                  <w:rPr>
                    <w:rFonts w:ascii="Helvetica" w:hAnsi="Helvetica" w:cs="Helvetica"/>
                    <w:sz w:val="28"/>
                    <w:szCs w:val="28"/>
                  </w:rPr>
                </w:rPrChange>
              </w:rPr>
              <w:pPrChange w:id="347" w:author="Microsoft Office 用户" w:date="2016-03-13T19:17:00Z">
                <w:pPr>
                  <w:autoSpaceDE w:val="0"/>
                  <w:autoSpaceDN w:val="0"/>
                  <w:adjustRightInd w:val="0"/>
                </w:pPr>
              </w:pPrChange>
            </w:pPr>
            <w:r w:rsidRPr="00D40AF2">
              <w:rPr>
                <w:color w:val="4A4A4A"/>
                <w:rPrChange w:id="348" w:author="Microsoft Office 用户" w:date="2016-03-13T19:17:00Z">
                  <w:rPr>
                    <w:rFonts w:ascii="Helvetica" w:hAnsi="Helvetica" w:cs="Helvetica"/>
                    <w:sz w:val="28"/>
                    <w:szCs w:val="28"/>
                  </w:rPr>
                </w:rPrChange>
              </w:rPr>
              <w:t>假设有这样一种情况，一个在加拿大的矿工发现了</w:t>
            </w:r>
            <w:r w:rsidRPr="00D40AF2">
              <w:rPr>
                <w:color w:val="4A4A4A"/>
                <w:rPrChange w:id="349" w:author="Microsoft Office 用户" w:date="2016-03-13T19:17:00Z">
                  <w:rPr>
                    <w:rFonts w:ascii="Helvetica" w:hAnsi="Helvetica" w:cs="Helvetica"/>
                    <w:sz w:val="28"/>
                    <w:szCs w:val="28"/>
                  </w:rPr>
                </w:rPrChange>
              </w:rPr>
              <w:t>“</w:t>
            </w:r>
            <w:r w:rsidRPr="00D40AF2">
              <w:rPr>
                <w:color w:val="4A4A4A"/>
                <w:rPrChange w:id="350" w:author="Microsoft Office 用户" w:date="2016-03-13T19:17:00Z">
                  <w:rPr>
                    <w:rFonts w:ascii="Helvetica" w:hAnsi="Helvetica" w:cs="Helvetica"/>
                    <w:sz w:val="28"/>
                    <w:szCs w:val="28"/>
                  </w:rPr>
                </w:rPrChange>
              </w:rPr>
              <w:t>红色</w:t>
            </w:r>
            <w:r w:rsidRPr="00D40AF2">
              <w:rPr>
                <w:color w:val="4A4A4A"/>
                <w:rPrChange w:id="351" w:author="Microsoft Office 用户" w:date="2016-03-13T19:17:00Z">
                  <w:rPr>
                    <w:rFonts w:ascii="Helvetica" w:hAnsi="Helvetica" w:cs="Helvetica"/>
                    <w:sz w:val="28"/>
                    <w:szCs w:val="28"/>
                  </w:rPr>
                </w:rPrChange>
              </w:rPr>
              <w:t>”</w:t>
            </w:r>
            <w:r w:rsidRPr="00D40AF2">
              <w:rPr>
                <w:color w:val="4A4A4A"/>
                <w:rPrChange w:id="352" w:author="Microsoft Office 用户" w:date="2016-03-13T19:17:00Z">
                  <w:rPr>
                    <w:rFonts w:ascii="Helvetica" w:hAnsi="Helvetica" w:cs="Helvetica"/>
                    <w:sz w:val="28"/>
                    <w:szCs w:val="28"/>
                  </w:rPr>
                </w:rPrChange>
              </w:rPr>
              <w:t>区块的工作量证明解，在</w:t>
            </w:r>
            <w:r w:rsidRPr="00D40AF2">
              <w:rPr>
                <w:color w:val="4A4A4A"/>
                <w:rPrChange w:id="353" w:author="Microsoft Office 用户" w:date="2016-03-13T19:17:00Z">
                  <w:rPr>
                    <w:rFonts w:ascii="Helvetica" w:hAnsi="Helvetica" w:cs="Helvetica"/>
                    <w:sz w:val="28"/>
                    <w:szCs w:val="28"/>
                  </w:rPr>
                </w:rPrChange>
              </w:rPr>
              <w:t>“</w:t>
            </w:r>
            <w:r w:rsidRPr="00D40AF2">
              <w:rPr>
                <w:color w:val="4A4A4A"/>
                <w:rPrChange w:id="354" w:author="Microsoft Office 用户" w:date="2016-03-13T19:17:00Z">
                  <w:rPr>
                    <w:rFonts w:ascii="Helvetica" w:hAnsi="Helvetica" w:cs="Helvetica"/>
                    <w:sz w:val="28"/>
                    <w:szCs w:val="28"/>
                  </w:rPr>
                </w:rPrChange>
              </w:rPr>
              <w:t>蓝色</w:t>
            </w:r>
            <w:r w:rsidRPr="00D40AF2">
              <w:rPr>
                <w:color w:val="4A4A4A"/>
                <w:rPrChange w:id="355" w:author="Microsoft Office 用户" w:date="2016-03-13T19:17:00Z">
                  <w:rPr>
                    <w:rFonts w:ascii="Helvetica" w:hAnsi="Helvetica" w:cs="Helvetica"/>
                    <w:sz w:val="28"/>
                    <w:szCs w:val="28"/>
                  </w:rPr>
                </w:rPrChange>
              </w:rPr>
              <w:t>”</w:t>
            </w:r>
            <w:r w:rsidRPr="00D40AF2">
              <w:rPr>
                <w:color w:val="4A4A4A"/>
                <w:rPrChange w:id="356" w:author="Microsoft Office 用户" w:date="2016-03-13T19:17:00Z">
                  <w:rPr>
                    <w:rFonts w:ascii="Helvetica" w:hAnsi="Helvetica" w:cs="Helvetica"/>
                    <w:sz w:val="28"/>
                    <w:szCs w:val="28"/>
                  </w:rPr>
                </w:rPrChange>
              </w:rPr>
              <w:t>的父区块上延长了块链。几乎同一时刻，一个澳大利亚的矿工找到了</w:t>
            </w:r>
            <w:r w:rsidRPr="00D40AF2">
              <w:rPr>
                <w:color w:val="4A4A4A"/>
                <w:rPrChange w:id="357" w:author="Microsoft Office 用户" w:date="2016-03-13T19:17:00Z">
                  <w:rPr>
                    <w:rFonts w:ascii="Helvetica" w:hAnsi="Helvetica" w:cs="Helvetica"/>
                    <w:sz w:val="28"/>
                    <w:szCs w:val="28"/>
                  </w:rPr>
                </w:rPrChange>
              </w:rPr>
              <w:t>“</w:t>
            </w:r>
            <w:r w:rsidRPr="00D40AF2">
              <w:rPr>
                <w:color w:val="4A4A4A"/>
                <w:rPrChange w:id="358" w:author="Microsoft Office 用户" w:date="2016-03-13T19:17:00Z">
                  <w:rPr>
                    <w:rFonts w:ascii="Helvetica" w:hAnsi="Helvetica" w:cs="Helvetica"/>
                    <w:sz w:val="28"/>
                    <w:szCs w:val="28"/>
                  </w:rPr>
                </w:rPrChange>
              </w:rPr>
              <w:t>绿色</w:t>
            </w:r>
            <w:r w:rsidRPr="00D40AF2">
              <w:rPr>
                <w:color w:val="4A4A4A"/>
                <w:rPrChange w:id="359" w:author="Microsoft Office 用户" w:date="2016-03-13T19:17:00Z">
                  <w:rPr>
                    <w:rFonts w:ascii="Helvetica" w:hAnsi="Helvetica" w:cs="Helvetica"/>
                    <w:sz w:val="28"/>
                    <w:szCs w:val="28"/>
                  </w:rPr>
                </w:rPrChange>
              </w:rPr>
              <w:t>”</w:t>
            </w:r>
            <w:r w:rsidRPr="00D40AF2">
              <w:rPr>
                <w:color w:val="4A4A4A"/>
                <w:rPrChange w:id="360" w:author="Microsoft Office 用户" w:date="2016-03-13T19:17:00Z">
                  <w:rPr>
                    <w:rFonts w:ascii="Helvetica" w:hAnsi="Helvetica" w:cs="Helvetica"/>
                    <w:sz w:val="28"/>
                    <w:szCs w:val="28"/>
                  </w:rPr>
                </w:rPrChange>
              </w:rPr>
              <w:t>区块的解，也延长了</w:t>
            </w:r>
            <w:r w:rsidRPr="00D40AF2">
              <w:rPr>
                <w:color w:val="4A4A4A"/>
                <w:rPrChange w:id="361" w:author="Microsoft Office 用户" w:date="2016-03-13T19:17:00Z">
                  <w:rPr>
                    <w:rFonts w:ascii="Helvetica" w:hAnsi="Helvetica" w:cs="Helvetica"/>
                    <w:sz w:val="28"/>
                    <w:szCs w:val="28"/>
                  </w:rPr>
                </w:rPrChange>
              </w:rPr>
              <w:t>“</w:t>
            </w:r>
            <w:r w:rsidRPr="00D40AF2">
              <w:rPr>
                <w:color w:val="4A4A4A"/>
                <w:rPrChange w:id="362" w:author="Microsoft Office 用户" w:date="2016-03-13T19:17:00Z">
                  <w:rPr>
                    <w:rFonts w:ascii="Helvetica" w:hAnsi="Helvetica" w:cs="Helvetica"/>
                    <w:sz w:val="28"/>
                    <w:szCs w:val="28"/>
                  </w:rPr>
                </w:rPrChange>
              </w:rPr>
              <w:t>蓝色</w:t>
            </w:r>
            <w:r w:rsidRPr="00D40AF2">
              <w:rPr>
                <w:color w:val="4A4A4A"/>
                <w:rPrChange w:id="363" w:author="Microsoft Office 用户" w:date="2016-03-13T19:17:00Z">
                  <w:rPr>
                    <w:rFonts w:ascii="Helvetica" w:hAnsi="Helvetica" w:cs="Helvetica"/>
                    <w:sz w:val="28"/>
                    <w:szCs w:val="28"/>
                  </w:rPr>
                </w:rPrChange>
              </w:rPr>
              <w:t>”</w:t>
            </w:r>
            <w:r w:rsidRPr="00D40AF2">
              <w:rPr>
                <w:color w:val="4A4A4A"/>
                <w:rPrChange w:id="364" w:author="Microsoft Office 用户" w:date="2016-03-13T19:17:00Z">
                  <w:rPr>
                    <w:rFonts w:ascii="Helvetica" w:hAnsi="Helvetica" w:cs="Helvetica"/>
                    <w:sz w:val="28"/>
                    <w:szCs w:val="28"/>
                  </w:rPr>
                </w:rPrChange>
              </w:rPr>
              <w:t>区块。那么现在我们就有了两个区块：一个是源于加拿大的</w:t>
            </w:r>
            <w:r w:rsidRPr="00D40AF2">
              <w:rPr>
                <w:color w:val="4A4A4A"/>
                <w:rPrChange w:id="365" w:author="Microsoft Office 用户" w:date="2016-03-13T19:17:00Z">
                  <w:rPr>
                    <w:rFonts w:ascii="Helvetica" w:hAnsi="Helvetica" w:cs="Helvetica"/>
                    <w:sz w:val="28"/>
                    <w:szCs w:val="28"/>
                  </w:rPr>
                </w:rPrChange>
              </w:rPr>
              <w:t>“</w:t>
            </w:r>
            <w:r w:rsidRPr="00D40AF2">
              <w:rPr>
                <w:color w:val="4A4A4A"/>
                <w:rPrChange w:id="366" w:author="Microsoft Office 用户" w:date="2016-03-13T19:17:00Z">
                  <w:rPr>
                    <w:rFonts w:ascii="Helvetica" w:hAnsi="Helvetica" w:cs="Helvetica"/>
                    <w:sz w:val="28"/>
                    <w:szCs w:val="28"/>
                  </w:rPr>
                </w:rPrChange>
              </w:rPr>
              <w:t>红色</w:t>
            </w:r>
            <w:r w:rsidRPr="00D40AF2">
              <w:rPr>
                <w:color w:val="4A4A4A"/>
                <w:rPrChange w:id="367" w:author="Microsoft Office 用户" w:date="2016-03-13T19:17:00Z">
                  <w:rPr>
                    <w:rFonts w:ascii="Helvetica" w:hAnsi="Helvetica" w:cs="Helvetica"/>
                    <w:sz w:val="28"/>
                    <w:szCs w:val="28"/>
                  </w:rPr>
                </w:rPrChange>
              </w:rPr>
              <w:t>”</w:t>
            </w:r>
            <w:r w:rsidRPr="00D40AF2">
              <w:rPr>
                <w:color w:val="4A4A4A"/>
                <w:rPrChange w:id="368" w:author="Microsoft Office 用户" w:date="2016-03-13T19:17:00Z">
                  <w:rPr>
                    <w:rFonts w:ascii="Helvetica" w:hAnsi="Helvetica" w:cs="Helvetica"/>
                    <w:sz w:val="28"/>
                    <w:szCs w:val="28"/>
                  </w:rPr>
                </w:rPrChange>
              </w:rPr>
              <w:t>区块；另一个是源于澳大利亚的</w:t>
            </w:r>
            <w:r w:rsidRPr="00D40AF2">
              <w:rPr>
                <w:color w:val="4A4A4A"/>
                <w:rPrChange w:id="369" w:author="Microsoft Office 用户" w:date="2016-03-13T19:17:00Z">
                  <w:rPr>
                    <w:rFonts w:ascii="Helvetica" w:hAnsi="Helvetica" w:cs="Helvetica"/>
                    <w:sz w:val="28"/>
                    <w:szCs w:val="28"/>
                  </w:rPr>
                </w:rPrChange>
              </w:rPr>
              <w:t>“</w:t>
            </w:r>
            <w:r w:rsidRPr="00D40AF2">
              <w:rPr>
                <w:color w:val="4A4A4A"/>
                <w:rPrChange w:id="370" w:author="Microsoft Office 用户" w:date="2016-03-13T19:17:00Z">
                  <w:rPr>
                    <w:rFonts w:ascii="Helvetica" w:hAnsi="Helvetica" w:cs="Helvetica"/>
                    <w:sz w:val="28"/>
                    <w:szCs w:val="28"/>
                  </w:rPr>
                </w:rPrChange>
              </w:rPr>
              <w:t>绿色</w:t>
            </w:r>
            <w:r w:rsidRPr="00D40AF2">
              <w:rPr>
                <w:color w:val="4A4A4A"/>
                <w:rPrChange w:id="371" w:author="Microsoft Office 用户" w:date="2016-03-13T19:17:00Z">
                  <w:rPr>
                    <w:rFonts w:ascii="Helvetica" w:hAnsi="Helvetica" w:cs="Helvetica"/>
                    <w:sz w:val="28"/>
                    <w:szCs w:val="28"/>
                  </w:rPr>
                </w:rPrChange>
              </w:rPr>
              <w:t>”</w:t>
            </w:r>
            <w:r w:rsidRPr="00D40AF2">
              <w:rPr>
                <w:color w:val="4A4A4A"/>
                <w:rPrChange w:id="372" w:author="Microsoft Office 用户" w:date="2016-03-13T19:17:00Z">
                  <w:rPr>
                    <w:rFonts w:ascii="Helvetica" w:hAnsi="Helvetica" w:cs="Helvetica"/>
                    <w:sz w:val="28"/>
                    <w:szCs w:val="28"/>
                  </w:rPr>
                </w:rPrChange>
              </w:rPr>
              <w:t>。这两个区块都是有效的，均包含有效的工作量证明解并延长同一个父区块。这个两个区块可能包含了几乎相同的交易，只是在交易的排序上有些许不同。</w:t>
            </w:r>
          </w:p>
          <w:p w14:paraId="0051FCD0" w14:textId="77777777" w:rsidR="00B46071" w:rsidRPr="00D40AF2" w:rsidRDefault="00B46071" w:rsidP="00D40AF2">
            <w:pPr>
              <w:pStyle w:val="a7"/>
              <w:shd w:val="clear" w:color="auto" w:fill="FFFFFF"/>
              <w:spacing w:before="0" w:beforeAutospacing="0" w:after="0" w:afterAutospacing="0" w:line="450" w:lineRule="atLeast"/>
              <w:rPr>
                <w:color w:val="4A4A4A"/>
                <w:rPrChange w:id="373" w:author="Microsoft Office 用户" w:date="2016-03-13T19:17:00Z">
                  <w:rPr>
                    <w:rFonts w:ascii="Helvetica" w:hAnsi="Helvetica" w:cs="Helvetica"/>
                    <w:sz w:val="28"/>
                    <w:szCs w:val="28"/>
                  </w:rPr>
                </w:rPrChange>
              </w:rPr>
              <w:pPrChange w:id="374" w:author="Microsoft Office 用户" w:date="2016-03-13T19:17:00Z">
                <w:pPr>
                  <w:autoSpaceDE w:val="0"/>
                  <w:autoSpaceDN w:val="0"/>
                  <w:adjustRightInd w:val="0"/>
                </w:pPr>
              </w:pPrChange>
            </w:pPr>
            <w:r w:rsidRPr="00D40AF2">
              <w:rPr>
                <w:color w:val="4A4A4A"/>
                <w:rPrChange w:id="375" w:author="Microsoft Office 用户" w:date="2016-03-13T19:17:00Z">
                  <w:rPr>
                    <w:rFonts w:ascii="Helvetica" w:hAnsi="Helvetica" w:cs="Helvetica"/>
                    <w:sz w:val="28"/>
                    <w:szCs w:val="28"/>
                  </w:rPr>
                </w:rPrChange>
              </w:rPr>
              <w:t>当这个两个区块传播时，一些节点首先收到</w:t>
            </w:r>
            <w:r w:rsidRPr="00D40AF2">
              <w:rPr>
                <w:color w:val="4A4A4A"/>
                <w:rPrChange w:id="376" w:author="Microsoft Office 用户" w:date="2016-03-13T19:17:00Z">
                  <w:rPr>
                    <w:rFonts w:ascii="Helvetica" w:hAnsi="Helvetica" w:cs="Helvetica"/>
                    <w:sz w:val="28"/>
                    <w:szCs w:val="28"/>
                  </w:rPr>
                </w:rPrChange>
              </w:rPr>
              <w:t>“</w:t>
            </w:r>
            <w:r w:rsidRPr="00D40AF2">
              <w:rPr>
                <w:color w:val="4A4A4A"/>
                <w:rPrChange w:id="377" w:author="Microsoft Office 用户" w:date="2016-03-13T19:17:00Z">
                  <w:rPr>
                    <w:rFonts w:ascii="Helvetica" w:hAnsi="Helvetica" w:cs="Helvetica"/>
                    <w:sz w:val="28"/>
                    <w:szCs w:val="28"/>
                  </w:rPr>
                </w:rPrChange>
              </w:rPr>
              <w:t>红色</w:t>
            </w:r>
            <w:r w:rsidRPr="00D40AF2">
              <w:rPr>
                <w:color w:val="4A4A4A"/>
                <w:rPrChange w:id="378" w:author="Microsoft Office 用户" w:date="2016-03-13T19:17:00Z">
                  <w:rPr>
                    <w:rFonts w:ascii="Helvetica" w:hAnsi="Helvetica" w:cs="Helvetica"/>
                    <w:sz w:val="28"/>
                    <w:szCs w:val="28"/>
                  </w:rPr>
                </w:rPrChange>
              </w:rPr>
              <w:t>”</w:t>
            </w:r>
            <w:r w:rsidRPr="00D40AF2">
              <w:rPr>
                <w:color w:val="4A4A4A"/>
                <w:rPrChange w:id="379" w:author="Microsoft Office 用户" w:date="2016-03-13T19:17:00Z">
                  <w:rPr>
                    <w:rFonts w:ascii="Helvetica" w:hAnsi="Helvetica" w:cs="Helvetica"/>
                    <w:sz w:val="28"/>
                    <w:szCs w:val="28"/>
                  </w:rPr>
                </w:rPrChange>
              </w:rPr>
              <w:t>区块，一些节点收到</w:t>
            </w:r>
            <w:r w:rsidRPr="00D40AF2">
              <w:rPr>
                <w:color w:val="4A4A4A"/>
                <w:rPrChange w:id="380" w:author="Microsoft Office 用户" w:date="2016-03-13T19:17:00Z">
                  <w:rPr>
                    <w:rFonts w:ascii="Helvetica" w:hAnsi="Helvetica" w:cs="Helvetica"/>
                    <w:sz w:val="28"/>
                    <w:szCs w:val="28"/>
                  </w:rPr>
                </w:rPrChange>
              </w:rPr>
              <w:t>“</w:t>
            </w:r>
            <w:r w:rsidRPr="00D40AF2">
              <w:rPr>
                <w:color w:val="4A4A4A"/>
                <w:rPrChange w:id="381" w:author="Microsoft Office 用户" w:date="2016-03-13T19:17:00Z">
                  <w:rPr>
                    <w:rFonts w:ascii="Helvetica" w:hAnsi="Helvetica" w:cs="Helvetica"/>
                    <w:sz w:val="28"/>
                    <w:szCs w:val="28"/>
                  </w:rPr>
                </w:rPrChange>
              </w:rPr>
              <w:t>绿色</w:t>
            </w:r>
            <w:r w:rsidRPr="00D40AF2">
              <w:rPr>
                <w:color w:val="4A4A4A"/>
                <w:rPrChange w:id="382" w:author="Microsoft Office 用户" w:date="2016-03-13T19:17:00Z">
                  <w:rPr>
                    <w:rFonts w:ascii="Helvetica" w:hAnsi="Helvetica" w:cs="Helvetica"/>
                    <w:sz w:val="28"/>
                    <w:szCs w:val="28"/>
                  </w:rPr>
                </w:rPrChange>
              </w:rPr>
              <w:t>”</w:t>
            </w:r>
            <w:r w:rsidRPr="00D40AF2">
              <w:rPr>
                <w:color w:val="4A4A4A"/>
                <w:rPrChange w:id="383" w:author="Microsoft Office 用户" w:date="2016-03-13T19:17:00Z">
                  <w:rPr>
                    <w:rFonts w:ascii="Helvetica" w:hAnsi="Helvetica" w:cs="Helvetica"/>
                    <w:sz w:val="28"/>
                    <w:szCs w:val="28"/>
                  </w:rPr>
                </w:rPrChange>
              </w:rPr>
              <w:t>区块。如图</w:t>
            </w:r>
            <w:r w:rsidRPr="00D40AF2">
              <w:rPr>
                <w:color w:val="4A4A4A"/>
                <w:rPrChange w:id="384" w:author="Microsoft Office 用户" w:date="2016-03-13T19:17:00Z">
                  <w:rPr>
                    <w:rFonts w:ascii="Helvetica" w:hAnsi="Helvetica" w:cs="Helvetica"/>
                    <w:sz w:val="28"/>
                    <w:szCs w:val="28"/>
                  </w:rPr>
                </w:rPrChange>
              </w:rPr>
              <w:t>8-4</w:t>
            </w:r>
            <w:r w:rsidRPr="00D40AF2">
              <w:rPr>
                <w:color w:val="4A4A4A"/>
                <w:rPrChange w:id="385" w:author="Microsoft Office 用户" w:date="2016-03-13T19:17:00Z">
                  <w:rPr>
                    <w:rFonts w:ascii="Helvetica" w:hAnsi="Helvetica" w:cs="Helvetica"/>
                    <w:sz w:val="28"/>
                    <w:szCs w:val="28"/>
                  </w:rPr>
                </w:rPrChange>
              </w:rPr>
              <w:t>所示，比特币网络上的节点对于区块链的顶点产生了分歧，一派以红色区块为顶点，而另一派以绿色区块为顶点。</w:t>
            </w:r>
          </w:p>
          <w:p w14:paraId="645C7274" w14:textId="39525AD0" w:rsidR="00B46071" w:rsidRPr="00D40AF2" w:rsidRDefault="00B46071" w:rsidP="00D40AF2">
            <w:pPr>
              <w:pStyle w:val="a7"/>
              <w:shd w:val="clear" w:color="auto" w:fill="FFFFFF"/>
              <w:spacing w:before="0" w:beforeAutospacing="0" w:after="0" w:afterAutospacing="0" w:line="450" w:lineRule="atLeast"/>
              <w:rPr>
                <w:color w:val="4A4A4A"/>
                <w:rPrChange w:id="386" w:author="Microsoft Office 用户" w:date="2016-03-13T19:17:00Z">
                  <w:rPr>
                    <w:rFonts w:ascii="Helvetica" w:hAnsi="Helvetica" w:cs="Helvetica"/>
                    <w:sz w:val="28"/>
                    <w:szCs w:val="28"/>
                  </w:rPr>
                </w:rPrChange>
              </w:rPr>
              <w:pPrChange w:id="387" w:author="Microsoft Office 用户" w:date="2016-03-13T19:17:00Z">
                <w:pPr>
                  <w:autoSpaceDE w:val="0"/>
                  <w:autoSpaceDN w:val="0"/>
                  <w:adjustRightInd w:val="0"/>
                </w:pPr>
              </w:pPrChange>
            </w:pPr>
            <w:r w:rsidRPr="00D40AF2">
              <w:rPr>
                <w:color w:val="4A4A4A"/>
                <w:rPrChange w:id="388" w:author="Microsoft Office 用户" w:date="2016-03-13T19:17:00Z">
                  <w:rPr>
                    <w:rFonts w:ascii="Helvetica" w:hAnsi="Helvetica" w:cs="Helvetica"/>
                    <w:noProof/>
                    <w:sz w:val="28"/>
                    <w:szCs w:val="28"/>
                  </w:rPr>
                </w:rPrChange>
              </w:rPr>
              <w:drawing>
                <wp:inline distT="0" distB="0" distL="0" distR="0" wp14:anchorId="540EC23A" wp14:editId="74AD376B">
                  <wp:extent cx="4926902" cy="2537460"/>
                  <wp:effectExtent l="0" t="0" r="127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9637" cy="2549169"/>
                          </a:xfrm>
                          <a:prstGeom prst="rect">
                            <a:avLst/>
                          </a:prstGeom>
                          <a:noFill/>
                          <a:ln>
                            <a:noFill/>
                          </a:ln>
                        </pic:spPr>
                      </pic:pic>
                    </a:graphicData>
                  </a:graphic>
                </wp:inline>
              </w:drawing>
            </w:r>
            <w:r w:rsidRPr="00D40AF2">
              <w:rPr>
                <w:color w:val="4A4A4A"/>
                <w:rPrChange w:id="389" w:author="Microsoft Office 用户" w:date="2016-03-13T19:17:00Z">
                  <w:rPr>
                    <w:rFonts w:ascii="Helvetica" w:hAnsi="Helvetica" w:cs="Helvetica"/>
                    <w:sz w:val="28"/>
                    <w:szCs w:val="28"/>
                  </w:rPr>
                </w:rPrChange>
              </w:rPr>
              <w:t xml:space="preserve"> </w:t>
            </w:r>
          </w:p>
          <w:p w14:paraId="499FC381" w14:textId="77777777" w:rsidR="00B46071" w:rsidRPr="00D40AF2" w:rsidRDefault="00B46071" w:rsidP="00D40AF2">
            <w:pPr>
              <w:pStyle w:val="a7"/>
              <w:shd w:val="clear" w:color="auto" w:fill="FFFFFF"/>
              <w:spacing w:before="0" w:beforeAutospacing="0" w:after="0" w:afterAutospacing="0" w:line="450" w:lineRule="atLeast"/>
              <w:rPr>
                <w:color w:val="4A4A4A"/>
                <w:rPrChange w:id="390" w:author="Microsoft Office 用户" w:date="2016-03-13T19:17:00Z">
                  <w:rPr>
                    <w:rFonts w:ascii="Helvetica" w:hAnsi="Helvetica" w:cs="Helvetica"/>
                    <w:sz w:val="28"/>
                    <w:szCs w:val="28"/>
                  </w:rPr>
                </w:rPrChange>
              </w:rPr>
              <w:pPrChange w:id="391" w:author="Microsoft Office 用户" w:date="2016-03-13T19:17:00Z">
                <w:pPr>
                  <w:autoSpaceDE w:val="0"/>
                  <w:autoSpaceDN w:val="0"/>
                  <w:adjustRightInd w:val="0"/>
                </w:pPr>
              </w:pPrChange>
            </w:pPr>
            <w:r w:rsidRPr="00D40AF2">
              <w:rPr>
                <w:color w:val="4A4A4A"/>
                <w:rPrChange w:id="392" w:author="Microsoft Office 用户" w:date="2016-03-13T19:17:00Z">
                  <w:rPr>
                    <w:rFonts w:ascii="Helvetica" w:hAnsi="Helvetica" w:cs="Helvetica"/>
                    <w:sz w:val="28"/>
                    <w:szCs w:val="28"/>
                  </w:rPr>
                </w:rPrChange>
              </w:rPr>
              <w:lastRenderedPageBreak/>
              <w:t>图</w:t>
            </w:r>
            <w:r w:rsidRPr="00D40AF2">
              <w:rPr>
                <w:color w:val="4A4A4A"/>
                <w:rPrChange w:id="393" w:author="Microsoft Office 用户" w:date="2016-03-13T19:17:00Z">
                  <w:rPr>
                    <w:rFonts w:ascii="Helvetica" w:hAnsi="Helvetica" w:cs="Helvetica"/>
                    <w:sz w:val="28"/>
                    <w:szCs w:val="28"/>
                  </w:rPr>
                </w:rPrChange>
              </w:rPr>
              <w:t xml:space="preserve">8-4 </w:t>
            </w:r>
            <w:r w:rsidRPr="00D40AF2">
              <w:rPr>
                <w:color w:val="4A4A4A"/>
                <w:rPrChange w:id="394" w:author="Microsoft Office 用户" w:date="2016-03-13T19:17:00Z">
                  <w:rPr>
                    <w:rFonts w:ascii="Helvetica" w:hAnsi="Helvetica" w:cs="Helvetica"/>
                    <w:sz w:val="28"/>
                    <w:szCs w:val="28"/>
                  </w:rPr>
                </w:rPrChange>
              </w:rPr>
              <w:t>形象化的区块链分叉事件：两个区块的传播将网络分裂了</w:t>
            </w:r>
          </w:p>
          <w:p w14:paraId="111BFB4A" w14:textId="77777777" w:rsidR="00B46071" w:rsidRPr="00D40AF2" w:rsidRDefault="00B46071" w:rsidP="00D40AF2">
            <w:pPr>
              <w:pStyle w:val="a7"/>
              <w:shd w:val="clear" w:color="auto" w:fill="FFFFFF"/>
              <w:spacing w:before="0" w:beforeAutospacing="0" w:after="0" w:afterAutospacing="0" w:line="450" w:lineRule="atLeast"/>
              <w:rPr>
                <w:color w:val="4A4A4A"/>
                <w:rPrChange w:id="395" w:author="Microsoft Office 用户" w:date="2016-03-13T19:17:00Z">
                  <w:rPr>
                    <w:rFonts w:ascii="Helvetica" w:hAnsi="Helvetica" w:cs="Helvetica"/>
                    <w:sz w:val="28"/>
                    <w:szCs w:val="28"/>
                  </w:rPr>
                </w:rPrChange>
              </w:rPr>
              <w:pPrChange w:id="396" w:author="Microsoft Office 用户" w:date="2016-03-13T19:17:00Z">
                <w:pPr>
                  <w:autoSpaceDE w:val="0"/>
                  <w:autoSpaceDN w:val="0"/>
                  <w:adjustRightInd w:val="0"/>
                </w:pPr>
              </w:pPrChange>
            </w:pPr>
            <w:r w:rsidRPr="00D40AF2">
              <w:rPr>
                <w:color w:val="4A4A4A"/>
                <w:rPrChange w:id="397" w:author="Microsoft Office 用户" w:date="2016-03-13T19:17:00Z">
                  <w:rPr>
                    <w:rFonts w:ascii="Helvetica" w:hAnsi="Helvetica" w:cs="Helvetica"/>
                    <w:sz w:val="28"/>
                    <w:szCs w:val="28"/>
                  </w:rPr>
                </w:rPrChange>
              </w:rPr>
              <w:t>从那时起，比特币网络中邻近（网络拓扑上的邻近，而非地理上的）加拿大的节点会首先收到</w:t>
            </w:r>
            <w:r w:rsidRPr="00D40AF2">
              <w:rPr>
                <w:color w:val="4A4A4A"/>
                <w:rPrChange w:id="398" w:author="Microsoft Office 用户" w:date="2016-03-13T19:17:00Z">
                  <w:rPr>
                    <w:rFonts w:ascii="Helvetica" w:hAnsi="Helvetica" w:cs="Helvetica"/>
                    <w:sz w:val="28"/>
                    <w:szCs w:val="28"/>
                  </w:rPr>
                </w:rPrChange>
              </w:rPr>
              <w:t>“</w:t>
            </w:r>
            <w:r w:rsidRPr="00D40AF2">
              <w:rPr>
                <w:color w:val="4A4A4A"/>
                <w:rPrChange w:id="399" w:author="Microsoft Office 用户" w:date="2016-03-13T19:17:00Z">
                  <w:rPr>
                    <w:rFonts w:ascii="Helvetica" w:hAnsi="Helvetica" w:cs="Helvetica"/>
                    <w:sz w:val="28"/>
                    <w:szCs w:val="28"/>
                  </w:rPr>
                </w:rPrChange>
              </w:rPr>
              <w:t>红色</w:t>
            </w:r>
            <w:r w:rsidRPr="00D40AF2">
              <w:rPr>
                <w:color w:val="4A4A4A"/>
                <w:rPrChange w:id="400" w:author="Microsoft Office 用户" w:date="2016-03-13T19:17:00Z">
                  <w:rPr>
                    <w:rFonts w:ascii="Helvetica" w:hAnsi="Helvetica" w:cs="Helvetica"/>
                    <w:sz w:val="28"/>
                    <w:szCs w:val="28"/>
                  </w:rPr>
                </w:rPrChange>
              </w:rPr>
              <w:t>”</w:t>
            </w:r>
            <w:r w:rsidRPr="00D40AF2">
              <w:rPr>
                <w:color w:val="4A4A4A"/>
                <w:rPrChange w:id="401" w:author="Microsoft Office 用户" w:date="2016-03-13T19:17:00Z">
                  <w:rPr>
                    <w:rFonts w:ascii="Helvetica" w:hAnsi="Helvetica" w:cs="Helvetica"/>
                    <w:sz w:val="28"/>
                    <w:szCs w:val="28"/>
                  </w:rPr>
                </w:rPrChange>
              </w:rPr>
              <w:t>区块，并建立一个最大累计难度的区块，</w:t>
            </w:r>
            <w:r w:rsidRPr="00D40AF2">
              <w:rPr>
                <w:color w:val="4A4A4A"/>
                <w:rPrChange w:id="402" w:author="Microsoft Office 用户" w:date="2016-03-13T19:17:00Z">
                  <w:rPr>
                    <w:rFonts w:ascii="Helvetica" w:hAnsi="Helvetica" w:cs="Helvetica"/>
                    <w:sz w:val="28"/>
                    <w:szCs w:val="28"/>
                  </w:rPr>
                </w:rPrChange>
              </w:rPr>
              <w:t>“</w:t>
            </w:r>
            <w:r w:rsidRPr="00D40AF2">
              <w:rPr>
                <w:color w:val="4A4A4A"/>
                <w:rPrChange w:id="403" w:author="Microsoft Office 用户" w:date="2016-03-13T19:17:00Z">
                  <w:rPr>
                    <w:rFonts w:ascii="Helvetica" w:hAnsi="Helvetica" w:cs="Helvetica"/>
                    <w:sz w:val="28"/>
                    <w:szCs w:val="28"/>
                  </w:rPr>
                </w:rPrChange>
              </w:rPr>
              <w:t>红色</w:t>
            </w:r>
            <w:r w:rsidRPr="00D40AF2">
              <w:rPr>
                <w:color w:val="4A4A4A"/>
                <w:rPrChange w:id="404" w:author="Microsoft Office 用户" w:date="2016-03-13T19:17:00Z">
                  <w:rPr>
                    <w:rFonts w:ascii="Helvetica" w:hAnsi="Helvetica" w:cs="Helvetica"/>
                    <w:sz w:val="28"/>
                    <w:szCs w:val="28"/>
                  </w:rPr>
                </w:rPrChange>
              </w:rPr>
              <w:t>”</w:t>
            </w:r>
            <w:r w:rsidRPr="00D40AF2">
              <w:rPr>
                <w:color w:val="4A4A4A"/>
                <w:rPrChange w:id="405" w:author="Microsoft Office 用户" w:date="2016-03-13T19:17:00Z">
                  <w:rPr>
                    <w:rFonts w:ascii="Helvetica" w:hAnsi="Helvetica" w:cs="Helvetica"/>
                    <w:sz w:val="28"/>
                    <w:szCs w:val="28"/>
                  </w:rPr>
                </w:rPrChange>
              </w:rPr>
              <w:t>区块为这个链的最后一个区块（蓝色</w:t>
            </w:r>
            <w:r w:rsidRPr="00D40AF2">
              <w:rPr>
                <w:color w:val="4A4A4A"/>
                <w:rPrChange w:id="406" w:author="Microsoft Office 用户" w:date="2016-03-13T19:17:00Z">
                  <w:rPr>
                    <w:rFonts w:ascii="Helvetica" w:hAnsi="Helvetica" w:cs="Helvetica"/>
                    <w:sz w:val="28"/>
                    <w:szCs w:val="28"/>
                  </w:rPr>
                </w:rPrChange>
              </w:rPr>
              <w:t>-</w:t>
            </w:r>
            <w:r w:rsidRPr="00D40AF2">
              <w:rPr>
                <w:color w:val="4A4A4A"/>
                <w:rPrChange w:id="407" w:author="Microsoft Office 用户" w:date="2016-03-13T19:17:00Z">
                  <w:rPr>
                    <w:rFonts w:ascii="Helvetica" w:hAnsi="Helvetica" w:cs="Helvetica"/>
                    <w:sz w:val="28"/>
                    <w:szCs w:val="28"/>
                  </w:rPr>
                </w:rPrChange>
              </w:rPr>
              <w:t>红色），同时忽略晚一些到达的</w:t>
            </w:r>
            <w:r w:rsidRPr="00D40AF2">
              <w:rPr>
                <w:color w:val="4A4A4A"/>
                <w:rPrChange w:id="408" w:author="Microsoft Office 用户" w:date="2016-03-13T19:17:00Z">
                  <w:rPr>
                    <w:rFonts w:ascii="Helvetica" w:hAnsi="Helvetica" w:cs="Helvetica"/>
                    <w:sz w:val="28"/>
                    <w:szCs w:val="28"/>
                  </w:rPr>
                </w:rPrChange>
              </w:rPr>
              <w:t>“</w:t>
            </w:r>
            <w:r w:rsidRPr="00D40AF2">
              <w:rPr>
                <w:color w:val="4A4A4A"/>
                <w:rPrChange w:id="409" w:author="Microsoft Office 用户" w:date="2016-03-13T19:17:00Z">
                  <w:rPr>
                    <w:rFonts w:ascii="Helvetica" w:hAnsi="Helvetica" w:cs="Helvetica"/>
                    <w:sz w:val="28"/>
                    <w:szCs w:val="28"/>
                  </w:rPr>
                </w:rPrChange>
              </w:rPr>
              <w:t>绿色</w:t>
            </w:r>
            <w:r w:rsidRPr="00D40AF2">
              <w:rPr>
                <w:color w:val="4A4A4A"/>
                <w:rPrChange w:id="410" w:author="Microsoft Office 用户" w:date="2016-03-13T19:17:00Z">
                  <w:rPr>
                    <w:rFonts w:ascii="Helvetica" w:hAnsi="Helvetica" w:cs="Helvetica"/>
                    <w:sz w:val="28"/>
                    <w:szCs w:val="28"/>
                  </w:rPr>
                </w:rPrChange>
              </w:rPr>
              <w:t>”</w:t>
            </w:r>
            <w:r w:rsidRPr="00D40AF2">
              <w:rPr>
                <w:color w:val="4A4A4A"/>
                <w:rPrChange w:id="411" w:author="Microsoft Office 用户" w:date="2016-03-13T19:17:00Z">
                  <w:rPr>
                    <w:rFonts w:ascii="Helvetica" w:hAnsi="Helvetica" w:cs="Helvetica"/>
                    <w:sz w:val="28"/>
                    <w:szCs w:val="28"/>
                  </w:rPr>
                </w:rPrChange>
              </w:rPr>
              <w:t>区块。相比之下，离澳大利亚更近的节点会判定</w:t>
            </w:r>
            <w:r w:rsidRPr="00D40AF2">
              <w:rPr>
                <w:color w:val="4A4A4A"/>
                <w:rPrChange w:id="412" w:author="Microsoft Office 用户" w:date="2016-03-13T19:17:00Z">
                  <w:rPr>
                    <w:rFonts w:ascii="Helvetica" w:hAnsi="Helvetica" w:cs="Helvetica"/>
                    <w:sz w:val="28"/>
                    <w:szCs w:val="28"/>
                  </w:rPr>
                </w:rPrChange>
              </w:rPr>
              <w:t>“</w:t>
            </w:r>
            <w:r w:rsidRPr="00D40AF2">
              <w:rPr>
                <w:color w:val="4A4A4A"/>
                <w:rPrChange w:id="413" w:author="Microsoft Office 用户" w:date="2016-03-13T19:17:00Z">
                  <w:rPr>
                    <w:rFonts w:ascii="Helvetica" w:hAnsi="Helvetica" w:cs="Helvetica"/>
                    <w:sz w:val="28"/>
                    <w:szCs w:val="28"/>
                  </w:rPr>
                </w:rPrChange>
              </w:rPr>
              <w:t>绿色</w:t>
            </w:r>
            <w:r w:rsidRPr="00D40AF2">
              <w:rPr>
                <w:color w:val="4A4A4A"/>
                <w:rPrChange w:id="414" w:author="Microsoft Office 用户" w:date="2016-03-13T19:17:00Z">
                  <w:rPr>
                    <w:rFonts w:ascii="Helvetica" w:hAnsi="Helvetica" w:cs="Helvetica"/>
                    <w:sz w:val="28"/>
                    <w:szCs w:val="28"/>
                  </w:rPr>
                </w:rPrChange>
              </w:rPr>
              <w:t>”</w:t>
            </w:r>
            <w:r w:rsidRPr="00D40AF2">
              <w:rPr>
                <w:color w:val="4A4A4A"/>
                <w:rPrChange w:id="415" w:author="Microsoft Office 用户" w:date="2016-03-13T19:17:00Z">
                  <w:rPr>
                    <w:rFonts w:ascii="Helvetica" w:hAnsi="Helvetica" w:cs="Helvetica"/>
                    <w:sz w:val="28"/>
                    <w:szCs w:val="28"/>
                  </w:rPr>
                </w:rPrChange>
              </w:rPr>
              <w:t>区块胜出，并以它为最后一个区块来延长区块链（蓝色</w:t>
            </w:r>
            <w:r w:rsidRPr="00D40AF2">
              <w:rPr>
                <w:color w:val="4A4A4A"/>
                <w:rPrChange w:id="416" w:author="Microsoft Office 用户" w:date="2016-03-13T19:17:00Z">
                  <w:rPr>
                    <w:rFonts w:ascii="Helvetica" w:hAnsi="Helvetica" w:cs="Helvetica"/>
                    <w:sz w:val="28"/>
                    <w:szCs w:val="28"/>
                  </w:rPr>
                </w:rPrChange>
              </w:rPr>
              <w:t>-</w:t>
            </w:r>
            <w:r w:rsidRPr="00D40AF2">
              <w:rPr>
                <w:color w:val="4A4A4A"/>
                <w:rPrChange w:id="417" w:author="Microsoft Office 用户" w:date="2016-03-13T19:17:00Z">
                  <w:rPr>
                    <w:rFonts w:ascii="Helvetica" w:hAnsi="Helvetica" w:cs="Helvetica"/>
                    <w:sz w:val="28"/>
                    <w:szCs w:val="28"/>
                  </w:rPr>
                </w:rPrChange>
              </w:rPr>
              <w:t>绿色），忽略晚几秒到达的</w:t>
            </w:r>
            <w:r w:rsidRPr="00D40AF2">
              <w:rPr>
                <w:color w:val="4A4A4A"/>
                <w:rPrChange w:id="418" w:author="Microsoft Office 用户" w:date="2016-03-13T19:17:00Z">
                  <w:rPr>
                    <w:rFonts w:ascii="Helvetica" w:hAnsi="Helvetica" w:cs="Helvetica"/>
                    <w:sz w:val="28"/>
                    <w:szCs w:val="28"/>
                  </w:rPr>
                </w:rPrChange>
              </w:rPr>
              <w:t>“</w:t>
            </w:r>
            <w:r w:rsidRPr="00D40AF2">
              <w:rPr>
                <w:color w:val="4A4A4A"/>
                <w:rPrChange w:id="419" w:author="Microsoft Office 用户" w:date="2016-03-13T19:17:00Z">
                  <w:rPr>
                    <w:rFonts w:ascii="Helvetica" w:hAnsi="Helvetica" w:cs="Helvetica"/>
                    <w:sz w:val="28"/>
                    <w:szCs w:val="28"/>
                  </w:rPr>
                </w:rPrChange>
              </w:rPr>
              <w:t>红色</w:t>
            </w:r>
            <w:r w:rsidRPr="00D40AF2">
              <w:rPr>
                <w:color w:val="4A4A4A"/>
                <w:rPrChange w:id="420" w:author="Microsoft Office 用户" w:date="2016-03-13T19:17:00Z">
                  <w:rPr>
                    <w:rFonts w:ascii="Helvetica" w:hAnsi="Helvetica" w:cs="Helvetica"/>
                    <w:sz w:val="28"/>
                    <w:szCs w:val="28"/>
                  </w:rPr>
                </w:rPrChange>
              </w:rPr>
              <w:t>”</w:t>
            </w:r>
            <w:r w:rsidRPr="00D40AF2">
              <w:rPr>
                <w:color w:val="4A4A4A"/>
                <w:rPrChange w:id="421" w:author="Microsoft Office 用户" w:date="2016-03-13T19:17:00Z">
                  <w:rPr>
                    <w:rFonts w:ascii="Helvetica" w:hAnsi="Helvetica" w:cs="Helvetica"/>
                    <w:sz w:val="28"/>
                    <w:szCs w:val="28"/>
                  </w:rPr>
                </w:rPrChange>
              </w:rPr>
              <w:t>区块。那些首先收到</w:t>
            </w:r>
            <w:r w:rsidRPr="00D40AF2">
              <w:rPr>
                <w:color w:val="4A4A4A"/>
                <w:rPrChange w:id="422" w:author="Microsoft Office 用户" w:date="2016-03-13T19:17:00Z">
                  <w:rPr>
                    <w:rFonts w:ascii="Helvetica" w:hAnsi="Helvetica" w:cs="Helvetica"/>
                    <w:sz w:val="28"/>
                    <w:szCs w:val="28"/>
                  </w:rPr>
                </w:rPrChange>
              </w:rPr>
              <w:t>“</w:t>
            </w:r>
            <w:r w:rsidRPr="00D40AF2">
              <w:rPr>
                <w:color w:val="4A4A4A"/>
                <w:rPrChange w:id="423" w:author="Microsoft Office 用户" w:date="2016-03-13T19:17:00Z">
                  <w:rPr>
                    <w:rFonts w:ascii="Helvetica" w:hAnsi="Helvetica" w:cs="Helvetica"/>
                    <w:sz w:val="28"/>
                    <w:szCs w:val="28"/>
                  </w:rPr>
                </w:rPrChange>
              </w:rPr>
              <w:t>红色</w:t>
            </w:r>
            <w:r w:rsidRPr="00D40AF2">
              <w:rPr>
                <w:color w:val="4A4A4A"/>
                <w:rPrChange w:id="424" w:author="Microsoft Office 用户" w:date="2016-03-13T19:17:00Z">
                  <w:rPr>
                    <w:rFonts w:ascii="Helvetica" w:hAnsi="Helvetica" w:cs="Helvetica"/>
                    <w:sz w:val="28"/>
                    <w:szCs w:val="28"/>
                  </w:rPr>
                </w:rPrChange>
              </w:rPr>
              <w:t>”</w:t>
            </w:r>
            <w:r w:rsidRPr="00D40AF2">
              <w:rPr>
                <w:color w:val="4A4A4A"/>
                <w:rPrChange w:id="425" w:author="Microsoft Office 用户" w:date="2016-03-13T19:17:00Z">
                  <w:rPr>
                    <w:rFonts w:ascii="Helvetica" w:hAnsi="Helvetica" w:cs="Helvetica"/>
                    <w:sz w:val="28"/>
                    <w:szCs w:val="28"/>
                  </w:rPr>
                </w:rPrChange>
              </w:rPr>
              <w:t>区块的节点，会即刻以这个区块为父区块来产生新的候选区块，并尝试寻找这个候选区块的工作量证明解。同样地，接受</w:t>
            </w:r>
            <w:r w:rsidRPr="00D40AF2">
              <w:rPr>
                <w:color w:val="4A4A4A"/>
                <w:rPrChange w:id="426" w:author="Microsoft Office 用户" w:date="2016-03-13T19:17:00Z">
                  <w:rPr>
                    <w:rFonts w:ascii="Helvetica" w:hAnsi="Helvetica" w:cs="Helvetica"/>
                    <w:sz w:val="28"/>
                    <w:szCs w:val="28"/>
                  </w:rPr>
                </w:rPrChange>
              </w:rPr>
              <w:t>“</w:t>
            </w:r>
            <w:r w:rsidRPr="00D40AF2">
              <w:rPr>
                <w:color w:val="4A4A4A"/>
                <w:rPrChange w:id="427" w:author="Microsoft Office 用户" w:date="2016-03-13T19:17:00Z">
                  <w:rPr>
                    <w:rFonts w:ascii="Helvetica" w:hAnsi="Helvetica" w:cs="Helvetica"/>
                    <w:sz w:val="28"/>
                    <w:szCs w:val="28"/>
                  </w:rPr>
                </w:rPrChange>
              </w:rPr>
              <w:t>绿色</w:t>
            </w:r>
            <w:r w:rsidRPr="00D40AF2">
              <w:rPr>
                <w:color w:val="4A4A4A"/>
                <w:rPrChange w:id="428" w:author="Microsoft Office 用户" w:date="2016-03-13T19:17:00Z">
                  <w:rPr>
                    <w:rFonts w:ascii="Helvetica" w:hAnsi="Helvetica" w:cs="Helvetica"/>
                    <w:sz w:val="28"/>
                    <w:szCs w:val="28"/>
                  </w:rPr>
                </w:rPrChange>
              </w:rPr>
              <w:t>”</w:t>
            </w:r>
            <w:r w:rsidRPr="00D40AF2">
              <w:rPr>
                <w:color w:val="4A4A4A"/>
                <w:rPrChange w:id="429" w:author="Microsoft Office 用户" w:date="2016-03-13T19:17:00Z">
                  <w:rPr>
                    <w:rFonts w:ascii="Helvetica" w:hAnsi="Helvetica" w:cs="Helvetica"/>
                    <w:sz w:val="28"/>
                    <w:szCs w:val="28"/>
                  </w:rPr>
                </w:rPrChange>
              </w:rPr>
              <w:t>区块的节点会以这个区块为链的顶点开始生成新块，延长这个链。</w:t>
            </w:r>
          </w:p>
          <w:p w14:paraId="79840E09" w14:textId="77777777" w:rsidR="00B46071" w:rsidRPr="00D40AF2" w:rsidRDefault="00B46071" w:rsidP="00D40AF2">
            <w:pPr>
              <w:pStyle w:val="a7"/>
              <w:shd w:val="clear" w:color="auto" w:fill="FFFFFF"/>
              <w:spacing w:before="0" w:beforeAutospacing="0" w:after="0" w:afterAutospacing="0" w:line="450" w:lineRule="atLeast"/>
              <w:rPr>
                <w:color w:val="4A4A4A"/>
                <w:rPrChange w:id="430" w:author="Microsoft Office 用户" w:date="2016-03-13T19:17:00Z">
                  <w:rPr>
                    <w:rFonts w:ascii="Helvetica" w:hAnsi="Helvetica" w:cs="Helvetica"/>
                    <w:sz w:val="28"/>
                    <w:szCs w:val="28"/>
                  </w:rPr>
                </w:rPrChange>
              </w:rPr>
              <w:pPrChange w:id="431" w:author="Microsoft Office 用户" w:date="2016-03-13T19:17:00Z">
                <w:pPr>
                  <w:autoSpaceDE w:val="0"/>
                  <w:autoSpaceDN w:val="0"/>
                  <w:adjustRightInd w:val="0"/>
                </w:pPr>
              </w:pPrChange>
            </w:pPr>
            <w:r w:rsidRPr="00D40AF2">
              <w:rPr>
                <w:color w:val="4A4A4A"/>
                <w:rPrChange w:id="432" w:author="Microsoft Office 用户" w:date="2016-03-13T19:17:00Z">
                  <w:rPr>
                    <w:rFonts w:ascii="Helvetica" w:hAnsi="Helvetica" w:cs="Helvetica"/>
                    <w:sz w:val="28"/>
                    <w:szCs w:val="28"/>
                  </w:rPr>
                </w:rPrChange>
              </w:rPr>
              <w:t>分叉问题几乎总是在一个区块内就被解决了。网络中的一部分算力专注于</w:t>
            </w:r>
            <w:r w:rsidRPr="00D40AF2">
              <w:rPr>
                <w:color w:val="4A4A4A"/>
                <w:rPrChange w:id="433" w:author="Microsoft Office 用户" w:date="2016-03-13T19:17:00Z">
                  <w:rPr>
                    <w:rFonts w:ascii="Helvetica" w:hAnsi="Helvetica" w:cs="Helvetica"/>
                    <w:sz w:val="28"/>
                    <w:szCs w:val="28"/>
                  </w:rPr>
                </w:rPrChange>
              </w:rPr>
              <w:t>“</w:t>
            </w:r>
            <w:r w:rsidRPr="00D40AF2">
              <w:rPr>
                <w:color w:val="4A4A4A"/>
                <w:rPrChange w:id="434" w:author="Microsoft Office 用户" w:date="2016-03-13T19:17:00Z">
                  <w:rPr>
                    <w:rFonts w:ascii="Helvetica" w:hAnsi="Helvetica" w:cs="Helvetica"/>
                    <w:sz w:val="28"/>
                    <w:szCs w:val="28"/>
                  </w:rPr>
                </w:rPrChange>
              </w:rPr>
              <w:t>红色</w:t>
            </w:r>
            <w:r w:rsidRPr="00D40AF2">
              <w:rPr>
                <w:color w:val="4A4A4A"/>
                <w:rPrChange w:id="435" w:author="Microsoft Office 用户" w:date="2016-03-13T19:17:00Z">
                  <w:rPr>
                    <w:rFonts w:ascii="Helvetica" w:hAnsi="Helvetica" w:cs="Helvetica"/>
                    <w:sz w:val="28"/>
                    <w:szCs w:val="28"/>
                  </w:rPr>
                </w:rPrChange>
              </w:rPr>
              <w:t>”</w:t>
            </w:r>
            <w:r w:rsidRPr="00D40AF2">
              <w:rPr>
                <w:color w:val="4A4A4A"/>
                <w:rPrChange w:id="436" w:author="Microsoft Office 用户" w:date="2016-03-13T19:17:00Z">
                  <w:rPr>
                    <w:rFonts w:ascii="Helvetica" w:hAnsi="Helvetica" w:cs="Helvetica"/>
                    <w:sz w:val="28"/>
                    <w:szCs w:val="28"/>
                  </w:rPr>
                </w:rPrChange>
              </w:rPr>
              <w:t>区块为父区块，在其之上建立新的区块；另一部分算力则专注在</w:t>
            </w:r>
            <w:r w:rsidRPr="00D40AF2">
              <w:rPr>
                <w:color w:val="4A4A4A"/>
                <w:rPrChange w:id="437" w:author="Microsoft Office 用户" w:date="2016-03-13T19:17:00Z">
                  <w:rPr>
                    <w:rFonts w:ascii="Helvetica" w:hAnsi="Helvetica" w:cs="Helvetica"/>
                    <w:sz w:val="28"/>
                    <w:szCs w:val="28"/>
                  </w:rPr>
                </w:rPrChange>
              </w:rPr>
              <w:t>“</w:t>
            </w:r>
            <w:r w:rsidRPr="00D40AF2">
              <w:rPr>
                <w:color w:val="4A4A4A"/>
                <w:rPrChange w:id="438" w:author="Microsoft Office 用户" w:date="2016-03-13T19:17:00Z">
                  <w:rPr>
                    <w:rFonts w:ascii="Helvetica" w:hAnsi="Helvetica" w:cs="Helvetica"/>
                    <w:sz w:val="28"/>
                    <w:szCs w:val="28"/>
                  </w:rPr>
                </w:rPrChange>
              </w:rPr>
              <w:t>绿色</w:t>
            </w:r>
            <w:r w:rsidRPr="00D40AF2">
              <w:rPr>
                <w:color w:val="4A4A4A"/>
                <w:rPrChange w:id="439" w:author="Microsoft Office 用户" w:date="2016-03-13T19:17:00Z">
                  <w:rPr>
                    <w:rFonts w:ascii="Helvetica" w:hAnsi="Helvetica" w:cs="Helvetica"/>
                    <w:sz w:val="28"/>
                    <w:szCs w:val="28"/>
                  </w:rPr>
                </w:rPrChange>
              </w:rPr>
              <w:t>”</w:t>
            </w:r>
            <w:r w:rsidRPr="00D40AF2">
              <w:rPr>
                <w:color w:val="4A4A4A"/>
                <w:rPrChange w:id="440" w:author="Microsoft Office 用户" w:date="2016-03-13T19:17:00Z">
                  <w:rPr>
                    <w:rFonts w:ascii="Helvetica" w:hAnsi="Helvetica" w:cs="Helvetica"/>
                    <w:sz w:val="28"/>
                    <w:szCs w:val="28"/>
                  </w:rPr>
                </w:rPrChange>
              </w:rPr>
              <w:t>区块上。即便算力在这两个阵营中平均分配，也总有一个阵营抢在另一个阵营前发现工作量证明解并将其传播出去。在这个例子中我们可以打个比方，假如工作在</w:t>
            </w:r>
            <w:r w:rsidRPr="00D40AF2">
              <w:rPr>
                <w:color w:val="4A4A4A"/>
                <w:rPrChange w:id="441" w:author="Microsoft Office 用户" w:date="2016-03-13T19:17:00Z">
                  <w:rPr>
                    <w:rFonts w:ascii="Helvetica" w:hAnsi="Helvetica" w:cs="Helvetica"/>
                    <w:sz w:val="28"/>
                    <w:szCs w:val="28"/>
                  </w:rPr>
                </w:rPrChange>
              </w:rPr>
              <w:t>“</w:t>
            </w:r>
            <w:r w:rsidRPr="00D40AF2">
              <w:rPr>
                <w:color w:val="4A4A4A"/>
                <w:rPrChange w:id="442" w:author="Microsoft Office 用户" w:date="2016-03-13T19:17:00Z">
                  <w:rPr>
                    <w:rFonts w:ascii="Helvetica" w:hAnsi="Helvetica" w:cs="Helvetica"/>
                    <w:sz w:val="28"/>
                    <w:szCs w:val="28"/>
                  </w:rPr>
                </w:rPrChange>
              </w:rPr>
              <w:t>绿色</w:t>
            </w:r>
            <w:r w:rsidRPr="00D40AF2">
              <w:rPr>
                <w:color w:val="4A4A4A"/>
                <w:rPrChange w:id="443" w:author="Microsoft Office 用户" w:date="2016-03-13T19:17:00Z">
                  <w:rPr>
                    <w:rFonts w:ascii="Helvetica" w:hAnsi="Helvetica" w:cs="Helvetica"/>
                    <w:sz w:val="28"/>
                    <w:szCs w:val="28"/>
                  </w:rPr>
                </w:rPrChange>
              </w:rPr>
              <w:t>”</w:t>
            </w:r>
            <w:r w:rsidRPr="00D40AF2">
              <w:rPr>
                <w:color w:val="4A4A4A"/>
                <w:rPrChange w:id="444" w:author="Microsoft Office 用户" w:date="2016-03-13T19:17:00Z">
                  <w:rPr>
                    <w:rFonts w:ascii="Helvetica" w:hAnsi="Helvetica" w:cs="Helvetica"/>
                    <w:sz w:val="28"/>
                    <w:szCs w:val="28"/>
                  </w:rPr>
                </w:rPrChange>
              </w:rPr>
              <w:t>区块上的矿工找到了一个</w:t>
            </w:r>
            <w:r w:rsidRPr="00D40AF2">
              <w:rPr>
                <w:color w:val="4A4A4A"/>
                <w:rPrChange w:id="445" w:author="Microsoft Office 用户" w:date="2016-03-13T19:17:00Z">
                  <w:rPr>
                    <w:rFonts w:ascii="Helvetica" w:hAnsi="Helvetica" w:cs="Helvetica"/>
                    <w:sz w:val="28"/>
                    <w:szCs w:val="28"/>
                  </w:rPr>
                </w:rPrChange>
              </w:rPr>
              <w:t>“</w:t>
            </w:r>
            <w:r w:rsidRPr="00D40AF2">
              <w:rPr>
                <w:color w:val="4A4A4A"/>
                <w:rPrChange w:id="446" w:author="Microsoft Office 用户" w:date="2016-03-13T19:17:00Z">
                  <w:rPr>
                    <w:rFonts w:ascii="Helvetica" w:hAnsi="Helvetica" w:cs="Helvetica"/>
                    <w:sz w:val="28"/>
                    <w:szCs w:val="28"/>
                  </w:rPr>
                </w:rPrChange>
              </w:rPr>
              <w:t>粉色</w:t>
            </w:r>
            <w:r w:rsidRPr="00D40AF2">
              <w:rPr>
                <w:color w:val="4A4A4A"/>
                <w:rPrChange w:id="447" w:author="Microsoft Office 用户" w:date="2016-03-13T19:17:00Z">
                  <w:rPr>
                    <w:rFonts w:ascii="Helvetica" w:hAnsi="Helvetica" w:cs="Helvetica"/>
                    <w:sz w:val="28"/>
                    <w:szCs w:val="28"/>
                  </w:rPr>
                </w:rPrChange>
              </w:rPr>
              <w:t>”</w:t>
            </w:r>
            <w:r w:rsidRPr="00D40AF2">
              <w:rPr>
                <w:color w:val="4A4A4A"/>
                <w:rPrChange w:id="448" w:author="Microsoft Office 用户" w:date="2016-03-13T19:17:00Z">
                  <w:rPr>
                    <w:rFonts w:ascii="Helvetica" w:hAnsi="Helvetica" w:cs="Helvetica"/>
                    <w:sz w:val="28"/>
                    <w:szCs w:val="28"/>
                  </w:rPr>
                </w:rPrChange>
              </w:rPr>
              <w:t>区块延长了区块链</w:t>
            </w:r>
            <w:r w:rsidRPr="00D40AF2">
              <w:rPr>
                <w:color w:val="4A4A4A"/>
                <w:rPrChange w:id="449" w:author="Microsoft Office 用户" w:date="2016-03-13T19:17:00Z">
                  <w:rPr>
                    <w:rFonts w:ascii="Helvetica" w:hAnsi="Helvetica" w:cs="Helvetica"/>
                    <w:sz w:val="28"/>
                    <w:szCs w:val="28"/>
                  </w:rPr>
                </w:rPrChange>
              </w:rPr>
              <w:t>(</w:t>
            </w:r>
            <w:r w:rsidRPr="00D40AF2">
              <w:rPr>
                <w:color w:val="4A4A4A"/>
                <w:rPrChange w:id="450" w:author="Microsoft Office 用户" w:date="2016-03-13T19:17:00Z">
                  <w:rPr>
                    <w:rFonts w:ascii="Helvetica" w:hAnsi="Helvetica" w:cs="Helvetica"/>
                    <w:sz w:val="28"/>
                    <w:szCs w:val="28"/>
                  </w:rPr>
                </w:rPrChange>
              </w:rPr>
              <w:t>蓝色</w:t>
            </w:r>
            <w:r w:rsidRPr="00D40AF2">
              <w:rPr>
                <w:color w:val="4A4A4A"/>
                <w:rPrChange w:id="451" w:author="Microsoft Office 用户" w:date="2016-03-13T19:17:00Z">
                  <w:rPr>
                    <w:rFonts w:ascii="Helvetica" w:hAnsi="Helvetica" w:cs="Helvetica"/>
                    <w:sz w:val="28"/>
                    <w:szCs w:val="28"/>
                  </w:rPr>
                </w:rPrChange>
              </w:rPr>
              <w:t>-</w:t>
            </w:r>
            <w:r w:rsidRPr="00D40AF2">
              <w:rPr>
                <w:color w:val="4A4A4A"/>
                <w:rPrChange w:id="452" w:author="Microsoft Office 用户" w:date="2016-03-13T19:17:00Z">
                  <w:rPr>
                    <w:rFonts w:ascii="Helvetica" w:hAnsi="Helvetica" w:cs="Helvetica"/>
                    <w:sz w:val="28"/>
                    <w:szCs w:val="28"/>
                  </w:rPr>
                </w:rPrChange>
              </w:rPr>
              <w:t>绿色</w:t>
            </w:r>
            <w:r w:rsidRPr="00D40AF2">
              <w:rPr>
                <w:color w:val="4A4A4A"/>
                <w:rPrChange w:id="453" w:author="Microsoft Office 用户" w:date="2016-03-13T19:17:00Z">
                  <w:rPr>
                    <w:rFonts w:ascii="Helvetica" w:hAnsi="Helvetica" w:cs="Helvetica"/>
                    <w:sz w:val="28"/>
                    <w:szCs w:val="28"/>
                  </w:rPr>
                </w:rPrChange>
              </w:rPr>
              <w:t>-</w:t>
            </w:r>
            <w:r w:rsidRPr="00D40AF2">
              <w:rPr>
                <w:color w:val="4A4A4A"/>
                <w:rPrChange w:id="454" w:author="Microsoft Office 用户" w:date="2016-03-13T19:17:00Z">
                  <w:rPr>
                    <w:rFonts w:ascii="Helvetica" w:hAnsi="Helvetica" w:cs="Helvetica"/>
                    <w:sz w:val="28"/>
                    <w:szCs w:val="28"/>
                  </w:rPr>
                </w:rPrChange>
              </w:rPr>
              <w:t>粉色</w:t>
            </w:r>
            <w:r w:rsidRPr="00D40AF2">
              <w:rPr>
                <w:color w:val="4A4A4A"/>
                <w:rPrChange w:id="455" w:author="Microsoft Office 用户" w:date="2016-03-13T19:17:00Z">
                  <w:rPr>
                    <w:rFonts w:ascii="Helvetica" w:hAnsi="Helvetica" w:cs="Helvetica"/>
                    <w:sz w:val="28"/>
                    <w:szCs w:val="28"/>
                  </w:rPr>
                </w:rPrChange>
              </w:rPr>
              <w:t>)</w:t>
            </w:r>
            <w:r w:rsidRPr="00D40AF2">
              <w:rPr>
                <w:color w:val="4A4A4A"/>
                <w:rPrChange w:id="456" w:author="Microsoft Office 用户" w:date="2016-03-13T19:17:00Z">
                  <w:rPr>
                    <w:rFonts w:ascii="Helvetica" w:hAnsi="Helvetica" w:cs="Helvetica"/>
                    <w:sz w:val="28"/>
                    <w:szCs w:val="28"/>
                  </w:rPr>
                </w:rPrChange>
              </w:rPr>
              <w:t>，他们会立刻传播这个新区块，整个网络会都会认为这个区块是有效的，如图</w:t>
            </w:r>
            <w:r w:rsidRPr="00D40AF2">
              <w:rPr>
                <w:color w:val="4A4A4A"/>
                <w:rPrChange w:id="457" w:author="Microsoft Office 用户" w:date="2016-03-13T19:17:00Z">
                  <w:rPr>
                    <w:rFonts w:ascii="Helvetica" w:hAnsi="Helvetica" w:cs="Helvetica"/>
                    <w:sz w:val="28"/>
                    <w:szCs w:val="28"/>
                  </w:rPr>
                </w:rPrChange>
              </w:rPr>
              <w:t>8-5</w:t>
            </w:r>
            <w:r w:rsidRPr="00D40AF2">
              <w:rPr>
                <w:color w:val="4A4A4A"/>
                <w:rPrChange w:id="458" w:author="Microsoft Office 用户" w:date="2016-03-13T19:17:00Z">
                  <w:rPr>
                    <w:rFonts w:ascii="Helvetica" w:hAnsi="Helvetica" w:cs="Helvetica"/>
                    <w:sz w:val="28"/>
                    <w:szCs w:val="28"/>
                  </w:rPr>
                </w:rPrChange>
              </w:rPr>
              <w:t>所示。</w:t>
            </w:r>
          </w:p>
          <w:p w14:paraId="5A1B6C66" w14:textId="678D6E18" w:rsidR="00B46071" w:rsidRPr="00D40AF2" w:rsidRDefault="00B46071" w:rsidP="00D40AF2">
            <w:pPr>
              <w:pStyle w:val="a7"/>
              <w:shd w:val="clear" w:color="auto" w:fill="FFFFFF"/>
              <w:spacing w:before="0" w:beforeAutospacing="0" w:after="0" w:afterAutospacing="0" w:line="450" w:lineRule="atLeast"/>
              <w:rPr>
                <w:color w:val="4A4A4A"/>
                <w:rPrChange w:id="459" w:author="Microsoft Office 用户" w:date="2016-03-13T19:17:00Z">
                  <w:rPr>
                    <w:rFonts w:ascii="Helvetica" w:hAnsi="Helvetica" w:cs="Helvetica"/>
                    <w:sz w:val="28"/>
                    <w:szCs w:val="28"/>
                  </w:rPr>
                </w:rPrChange>
              </w:rPr>
              <w:pPrChange w:id="460" w:author="Microsoft Office 用户" w:date="2016-03-13T19:17:00Z">
                <w:pPr>
                  <w:autoSpaceDE w:val="0"/>
                  <w:autoSpaceDN w:val="0"/>
                  <w:adjustRightInd w:val="0"/>
                </w:pPr>
              </w:pPrChange>
            </w:pPr>
            <w:r w:rsidRPr="00D40AF2">
              <w:rPr>
                <w:color w:val="4A4A4A"/>
                <w:rPrChange w:id="461" w:author="Microsoft Office 用户" w:date="2016-03-13T19:17:00Z">
                  <w:rPr>
                    <w:rFonts w:ascii="Helvetica" w:hAnsi="Helvetica" w:cs="Helvetica"/>
                    <w:noProof/>
                    <w:sz w:val="28"/>
                    <w:szCs w:val="28"/>
                  </w:rPr>
                </w:rPrChange>
              </w:rPr>
              <w:drawing>
                <wp:inline distT="0" distB="0" distL="0" distR="0" wp14:anchorId="553E0BE0" wp14:editId="74E92DAD">
                  <wp:extent cx="5612765" cy="2861256"/>
                  <wp:effectExtent l="0" t="0" r="63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6227" cy="2868118"/>
                          </a:xfrm>
                          <a:prstGeom prst="rect">
                            <a:avLst/>
                          </a:prstGeom>
                          <a:noFill/>
                          <a:ln>
                            <a:noFill/>
                          </a:ln>
                        </pic:spPr>
                      </pic:pic>
                    </a:graphicData>
                  </a:graphic>
                </wp:inline>
              </w:drawing>
            </w:r>
            <w:r w:rsidRPr="00D40AF2">
              <w:rPr>
                <w:color w:val="4A4A4A"/>
                <w:rPrChange w:id="462" w:author="Microsoft Office 用户" w:date="2016-03-13T19:17:00Z">
                  <w:rPr>
                    <w:rFonts w:ascii="Helvetica" w:hAnsi="Helvetica" w:cs="Helvetica"/>
                    <w:sz w:val="28"/>
                    <w:szCs w:val="28"/>
                  </w:rPr>
                </w:rPrChange>
              </w:rPr>
              <w:t xml:space="preserve"> </w:t>
            </w:r>
          </w:p>
          <w:p w14:paraId="691A6C14" w14:textId="77777777" w:rsidR="00B46071" w:rsidRPr="00D40AF2" w:rsidRDefault="00B46071" w:rsidP="00D40AF2">
            <w:pPr>
              <w:pStyle w:val="a7"/>
              <w:shd w:val="clear" w:color="auto" w:fill="FFFFFF"/>
              <w:spacing w:before="0" w:beforeAutospacing="0" w:after="0" w:afterAutospacing="0" w:line="450" w:lineRule="atLeast"/>
              <w:rPr>
                <w:color w:val="4A4A4A"/>
                <w:rPrChange w:id="463" w:author="Microsoft Office 用户" w:date="2016-03-13T19:17:00Z">
                  <w:rPr>
                    <w:rFonts w:ascii="Helvetica" w:hAnsi="Helvetica" w:cs="Helvetica"/>
                    <w:sz w:val="28"/>
                    <w:szCs w:val="28"/>
                  </w:rPr>
                </w:rPrChange>
              </w:rPr>
              <w:pPrChange w:id="464" w:author="Microsoft Office 用户" w:date="2016-03-13T19:17:00Z">
                <w:pPr>
                  <w:autoSpaceDE w:val="0"/>
                  <w:autoSpaceDN w:val="0"/>
                  <w:adjustRightInd w:val="0"/>
                </w:pPr>
              </w:pPrChange>
            </w:pPr>
            <w:r w:rsidRPr="00D40AF2">
              <w:rPr>
                <w:color w:val="4A4A4A"/>
                <w:rPrChange w:id="465" w:author="Microsoft Office 用户" w:date="2016-03-13T19:17:00Z">
                  <w:rPr>
                    <w:rFonts w:ascii="Helvetica" w:hAnsi="Helvetica" w:cs="Helvetica"/>
                    <w:sz w:val="28"/>
                    <w:szCs w:val="28"/>
                  </w:rPr>
                </w:rPrChange>
              </w:rPr>
              <w:t>图</w:t>
            </w:r>
            <w:r w:rsidRPr="00D40AF2">
              <w:rPr>
                <w:color w:val="4A4A4A"/>
                <w:rPrChange w:id="466" w:author="Microsoft Office 用户" w:date="2016-03-13T19:17:00Z">
                  <w:rPr>
                    <w:rFonts w:ascii="Helvetica" w:hAnsi="Helvetica" w:cs="Helvetica"/>
                    <w:sz w:val="28"/>
                    <w:szCs w:val="28"/>
                  </w:rPr>
                </w:rPrChange>
              </w:rPr>
              <w:t xml:space="preserve">8-5 </w:t>
            </w:r>
            <w:r w:rsidRPr="00D40AF2">
              <w:rPr>
                <w:color w:val="4A4A4A"/>
                <w:rPrChange w:id="467" w:author="Microsoft Office 用户" w:date="2016-03-13T19:17:00Z">
                  <w:rPr>
                    <w:rFonts w:ascii="Helvetica" w:hAnsi="Helvetica" w:cs="Helvetica"/>
                    <w:sz w:val="28"/>
                    <w:szCs w:val="28"/>
                  </w:rPr>
                </w:rPrChange>
              </w:rPr>
              <w:t>形象化的区块链分叉事件：新区块延长了分支</w:t>
            </w:r>
          </w:p>
          <w:p w14:paraId="35B1321A" w14:textId="77777777" w:rsidR="00B46071" w:rsidRPr="00D40AF2" w:rsidRDefault="00B46071" w:rsidP="00D40AF2">
            <w:pPr>
              <w:pStyle w:val="a7"/>
              <w:shd w:val="clear" w:color="auto" w:fill="FFFFFF"/>
              <w:spacing w:before="0" w:beforeAutospacing="0" w:after="0" w:afterAutospacing="0" w:line="450" w:lineRule="atLeast"/>
              <w:rPr>
                <w:color w:val="4A4A4A"/>
                <w:rPrChange w:id="468" w:author="Microsoft Office 用户" w:date="2016-03-13T19:17:00Z">
                  <w:rPr>
                    <w:rFonts w:ascii="Helvetica" w:hAnsi="Helvetica" w:cs="Helvetica"/>
                    <w:sz w:val="28"/>
                    <w:szCs w:val="28"/>
                  </w:rPr>
                </w:rPrChange>
              </w:rPr>
              <w:pPrChange w:id="469" w:author="Microsoft Office 用户" w:date="2016-03-13T19:17:00Z">
                <w:pPr>
                  <w:autoSpaceDE w:val="0"/>
                  <w:autoSpaceDN w:val="0"/>
                  <w:adjustRightInd w:val="0"/>
                </w:pPr>
              </w:pPrChange>
            </w:pPr>
            <w:r w:rsidRPr="00D40AF2">
              <w:rPr>
                <w:color w:val="4A4A4A"/>
                <w:rPrChange w:id="470" w:author="Microsoft Office 用户" w:date="2016-03-13T19:17:00Z">
                  <w:rPr>
                    <w:rFonts w:ascii="Helvetica" w:hAnsi="Helvetica" w:cs="Helvetica"/>
                    <w:sz w:val="28"/>
                    <w:szCs w:val="28"/>
                  </w:rPr>
                </w:rPrChange>
              </w:rPr>
              <w:t>所有在上一轮选择</w:t>
            </w:r>
            <w:r w:rsidRPr="00D40AF2">
              <w:rPr>
                <w:color w:val="4A4A4A"/>
                <w:rPrChange w:id="471" w:author="Microsoft Office 用户" w:date="2016-03-13T19:17:00Z">
                  <w:rPr>
                    <w:rFonts w:ascii="Helvetica" w:hAnsi="Helvetica" w:cs="Helvetica"/>
                    <w:sz w:val="28"/>
                    <w:szCs w:val="28"/>
                  </w:rPr>
                </w:rPrChange>
              </w:rPr>
              <w:t>“</w:t>
            </w:r>
            <w:r w:rsidRPr="00D40AF2">
              <w:rPr>
                <w:color w:val="4A4A4A"/>
                <w:rPrChange w:id="472" w:author="Microsoft Office 用户" w:date="2016-03-13T19:17:00Z">
                  <w:rPr>
                    <w:rFonts w:ascii="Helvetica" w:hAnsi="Helvetica" w:cs="Helvetica"/>
                    <w:sz w:val="28"/>
                    <w:szCs w:val="28"/>
                  </w:rPr>
                </w:rPrChange>
              </w:rPr>
              <w:t>绿色</w:t>
            </w:r>
            <w:r w:rsidRPr="00D40AF2">
              <w:rPr>
                <w:color w:val="4A4A4A"/>
                <w:rPrChange w:id="473" w:author="Microsoft Office 用户" w:date="2016-03-13T19:17:00Z">
                  <w:rPr>
                    <w:rFonts w:ascii="Helvetica" w:hAnsi="Helvetica" w:cs="Helvetica"/>
                    <w:sz w:val="28"/>
                    <w:szCs w:val="28"/>
                  </w:rPr>
                </w:rPrChange>
              </w:rPr>
              <w:t>”</w:t>
            </w:r>
            <w:r w:rsidRPr="00D40AF2">
              <w:rPr>
                <w:color w:val="4A4A4A"/>
                <w:rPrChange w:id="474" w:author="Microsoft Office 用户" w:date="2016-03-13T19:17:00Z">
                  <w:rPr>
                    <w:rFonts w:ascii="Helvetica" w:hAnsi="Helvetica" w:cs="Helvetica"/>
                    <w:sz w:val="28"/>
                    <w:szCs w:val="28"/>
                  </w:rPr>
                </w:rPrChange>
              </w:rPr>
              <w:t>区块为胜出者的节点会直接将这条链延长一个区块。然而，那些选择</w:t>
            </w:r>
            <w:r w:rsidRPr="00D40AF2">
              <w:rPr>
                <w:color w:val="4A4A4A"/>
                <w:rPrChange w:id="475" w:author="Microsoft Office 用户" w:date="2016-03-13T19:17:00Z">
                  <w:rPr>
                    <w:rFonts w:ascii="Helvetica" w:hAnsi="Helvetica" w:cs="Helvetica"/>
                    <w:sz w:val="28"/>
                    <w:szCs w:val="28"/>
                  </w:rPr>
                </w:rPrChange>
              </w:rPr>
              <w:t>“</w:t>
            </w:r>
            <w:r w:rsidRPr="00D40AF2">
              <w:rPr>
                <w:color w:val="4A4A4A"/>
                <w:rPrChange w:id="476" w:author="Microsoft Office 用户" w:date="2016-03-13T19:17:00Z">
                  <w:rPr>
                    <w:rFonts w:ascii="Helvetica" w:hAnsi="Helvetica" w:cs="Helvetica"/>
                    <w:sz w:val="28"/>
                    <w:szCs w:val="28"/>
                  </w:rPr>
                </w:rPrChange>
              </w:rPr>
              <w:t>红色</w:t>
            </w:r>
            <w:r w:rsidRPr="00D40AF2">
              <w:rPr>
                <w:color w:val="4A4A4A"/>
                <w:rPrChange w:id="477" w:author="Microsoft Office 用户" w:date="2016-03-13T19:17:00Z">
                  <w:rPr>
                    <w:rFonts w:ascii="Helvetica" w:hAnsi="Helvetica" w:cs="Helvetica"/>
                    <w:sz w:val="28"/>
                    <w:szCs w:val="28"/>
                  </w:rPr>
                </w:rPrChange>
              </w:rPr>
              <w:t>”</w:t>
            </w:r>
            <w:r w:rsidRPr="00D40AF2">
              <w:rPr>
                <w:color w:val="4A4A4A"/>
                <w:rPrChange w:id="478" w:author="Microsoft Office 用户" w:date="2016-03-13T19:17:00Z">
                  <w:rPr>
                    <w:rFonts w:ascii="Helvetica" w:hAnsi="Helvetica" w:cs="Helvetica"/>
                    <w:sz w:val="28"/>
                    <w:szCs w:val="28"/>
                  </w:rPr>
                </w:rPrChange>
              </w:rPr>
              <w:t>区块为胜出者的节点现在会看到两个链：</w:t>
            </w:r>
            <w:r w:rsidRPr="00D40AF2">
              <w:rPr>
                <w:color w:val="4A4A4A"/>
                <w:rPrChange w:id="479" w:author="Microsoft Office 用户" w:date="2016-03-13T19:17:00Z">
                  <w:rPr>
                    <w:rFonts w:ascii="Helvetica" w:hAnsi="Helvetica" w:cs="Helvetica"/>
                    <w:sz w:val="28"/>
                    <w:szCs w:val="28"/>
                  </w:rPr>
                </w:rPrChange>
              </w:rPr>
              <w:t>“</w:t>
            </w:r>
            <w:r w:rsidRPr="00D40AF2">
              <w:rPr>
                <w:color w:val="4A4A4A"/>
                <w:rPrChange w:id="480" w:author="Microsoft Office 用户" w:date="2016-03-13T19:17:00Z">
                  <w:rPr>
                    <w:rFonts w:ascii="Helvetica" w:hAnsi="Helvetica" w:cs="Helvetica"/>
                    <w:sz w:val="28"/>
                    <w:szCs w:val="28"/>
                  </w:rPr>
                </w:rPrChange>
              </w:rPr>
              <w:t>蓝色</w:t>
            </w:r>
            <w:r w:rsidRPr="00D40AF2">
              <w:rPr>
                <w:color w:val="4A4A4A"/>
                <w:rPrChange w:id="481" w:author="Microsoft Office 用户" w:date="2016-03-13T19:17:00Z">
                  <w:rPr>
                    <w:rFonts w:ascii="Helvetica" w:hAnsi="Helvetica" w:cs="Helvetica"/>
                    <w:sz w:val="28"/>
                    <w:szCs w:val="28"/>
                  </w:rPr>
                </w:rPrChange>
              </w:rPr>
              <w:t>-</w:t>
            </w:r>
            <w:r w:rsidRPr="00D40AF2">
              <w:rPr>
                <w:color w:val="4A4A4A"/>
                <w:rPrChange w:id="482" w:author="Microsoft Office 用户" w:date="2016-03-13T19:17:00Z">
                  <w:rPr>
                    <w:rFonts w:ascii="Helvetica" w:hAnsi="Helvetica" w:cs="Helvetica"/>
                    <w:sz w:val="28"/>
                    <w:szCs w:val="28"/>
                  </w:rPr>
                </w:rPrChange>
              </w:rPr>
              <w:t>绿色</w:t>
            </w:r>
            <w:r w:rsidRPr="00D40AF2">
              <w:rPr>
                <w:color w:val="4A4A4A"/>
                <w:rPrChange w:id="483" w:author="Microsoft Office 用户" w:date="2016-03-13T19:17:00Z">
                  <w:rPr>
                    <w:rFonts w:ascii="Helvetica" w:hAnsi="Helvetica" w:cs="Helvetica"/>
                    <w:sz w:val="28"/>
                    <w:szCs w:val="28"/>
                  </w:rPr>
                </w:rPrChange>
              </w:rPr>
              <w:t>-</w:t>
            </w:r>
            <w:r w:rsidRPr="00D40AF2">
              <w:rPr>
                <w:color w:val="4A4A4A"/>
                <w:rPrChange w:id="484" w:author="Microsoft Office 用户" w:date="2016-03-13T19:17:00Z">
                  <w:rPr>
                    <w:rFonts w:ascii="Helvetica" w:hAnsi="Helvetica" w:cs="Helvetica"/>
                    <w:sz w:val="28"/>
                    <w:szCs w:val="28"/>
                  </w:rPr>
                </w:rPrChange>
              </w:rPr>
              <w:t>粉色</w:t>
            </w:r>
            <w:r w:rsidRPr="00D40AF2">
              <w:rPr>
                <w:color w:val="4A4A4A"/>
                <w:rPrChange w:id="485" w:author="Microsoft Office 用户" w:date="2016-03-13T19:17:00Z">
                  <w:rPr>
                    <w:rFonts w:ascii="Helvetica" w:hAnsi="Helvetica" w:cs="Helvetica"/>
                    <w:sz w:val="28"/>
                    <w:szCs w:val="28"/>
                  </w:rPr>
                </w:rPrChange>
              </w:rPr>
              <w:t>”</w:t>
            </w:r>
            <w:r w:rsidRPr="00D40AF2">
              <w:rPr>
                <w:color w:val="4A4A4A"/>
                <w:rPrChange w:id="486" w:author="Microsoft Office 用户" w:date="2016-03-13T19:17:00Z">
                  <w:rPr>
                    <w:rFonts w:ascii="Helvetica" w:hAnsi="Helvetica" w:cs="Helvetica"/>
                    <w:sz w:val="28"/>
                    <w:szCs w:val="28"/>
                  </w:rPr>
                </w:rPrChange>
              </w:rPr>
              <w:t>和</w:t>
            </w:r>
            <w:r w:rsidRPr="00D40AF2">
              <w:rPr>
                <w:color w:val="4A4A4A"/>
                <w:rPrChange w:id="487" w:author="Microsoft Office 用户" w:date="2016-03-13T19:17:00Z">
                  <w:rPr>
                    <w:rFonts w:ascii="Helvetica" w:hAnsi="Helvetica" w:cs="Helvetica"/>
                    <w:sz w:val="28"/>
                    <w:szCs w:val="28"/>
                  </w:rPr>
                </w:rPrChange>
              </w:rPr>
              <w:t>“</w:t>
            </w:r>
            <w:r w:rsidRPr="00D40AF2">
              <w:rPr>
                <w:color w:val="4A4A4A"/>
                <w:rPrChange w:id="488" w:author="Microsoft Office 用户" w:date="2016-03-13T19:17:00Z">
                  <w:rPr>
                    <w:rFonts w:ascii="Helvetica" w:hAnsi="Helvetica" w:cs="Helvetica"/>
                    <w:sz w:val="28"/>
                    <w:szCs w:val="28"/>
                  </w:rPr>
                </w:rPrChange>
              </w:rPr>
              <w:t>蓝色</w:t>
            </w:r>
            <w:r w:rsidRPr="00D40AF2">
              <w:rPr>
                <w:color w:val="4A4A4A"/>
                <w:rPrChange w:id="489" w:author="Microsoft Office 用户" w:date="2016-03-13T19:17:00Z">
                  <w:rPr>
                    <w:rFonts w:ascii="Helvetica" w:hAnsi="Helvetica" w:cs="Helvetica"/>
                    <w:sz w:val="28"/>
                    <w:szCs w:val="28"/>
                  </w:rPr>
                </w:rPrChange>
              </w:rPr>
              <w:t>-</w:t>
            </w:r>
            <w:r w:rsidRPr="00D40AF2">
              <w:rPr>
                <w:color w:val="4A4A4A"/>
                <w:rPrChange w:id="490" w:author="Microsoft Office 用户" w:date="2016-03-13T19:17:00Z">
                  <w:rPr>
                    <w:rFonts w:ascii="Helvetica" w:hAnsi="Helvetica" w:cs="Helvetica"/>
                    <w:sz w:val="28"/>
                    <w:szCs w:val="28"/>
                  </w:rPr>
                </w:rPrChange>
              </w:rPr>
              <w:t>红色</w:t>
            </w:r>
            <w:r w:rsidRPr="00D40AF2">
              <w:rPr>
                <w:color w:val="4A4A4A"/>
                <w:rPrChange w:id="491" w:author="Microsoft Office 用户" w:date="2016-03-13T19:17:00Z">
                  <w:rPr>
                    <w:rFonts w:ascii="Helvetica" w:hAnsi="Helvetica" w:cs="Helvetica"/>
                    <w:sz w:val="28"/>
                    <w:szCs w:val="28"/>
                  </w:rPr>
                </w:rPrChange>
              </w:rPr>
              <w:t>”</w:t>
            </w:r>
            <w:r w:rsidRPr="00D40AF2">
              <w:rPr>
                <w:color w:val="4A4A4A"/>
                <w:rPrChange w:id="492" w:author="Microsoft Office 用户" w:date="2016-03-13T19:17:00Z">
                  <w:rPr>
                    <w:rFonts w:ascii="Helvetica" w:hAnsi="Helvetica" w:cs="Helvetica"/>
                    <w:sz w:val="28"/>
                    <w:szCs w:val="28"/>
                  </w:rPr>
                </w:rPrChange>
              </w:rPr>
              <w:t>。如图</w:t>
            </w:r>
            <w:r w:rsidRPr="00D40AF2">
              <w:rPr>
                <w:color w:val="4A4A4A"/>
                <w:rPrChange w:id="493" w:author="Microsoft Office 用户" w:date="2016-03-13T19:17:00Z">
                  <w:rPr>
                    <w:rFonts w:ascii="Helvetica" w:hAnsi="Helvetica" w:cs="Helvetica"/>
                    <w:sz w:val="28"/>
                    <w:szCs w:val="28"/>
                  </w:rPr>
                </w:rPrChange>
              </w:rPr>
              <w:t>8-6</w:t>
            </w:r>
            <w:r w:rsidRPr="00D40AF2">
              <w:rPr>
                <w:color w:val="4A4A4A"/>
                <w:rPrChange w:id="494" w:author="Microsoft Office 用户" w:date="2016-03-13T19:17:00Z">
                  <w:rPr>
                    <w:rFonts w:ascii="Helvetica" w:hAnsi="Helvetica" w:cs="Helvetica"/>
                    <w:sz w:val="28"/>
                    <w:szCs w:val="28"/>
                  </w:rPr>
                </w:rPrChange>
              </w:rPr>
              <w:t>所示，这些节点会根据结果将</w:t>
            </w:r>
            <w:r w:rsidRPr="00D40AF2">
              <w:rPr>
                <w:color w:val="4A4A4A"/>
                <w:rPrChange w:id="495" w:author="Microsoft Office 用户" w:date="2016-03-13T19:17:00Z">
                  <w:rPr>
                    <w:rFonts w:ascii="Helvetica" w:hAnsi="Helvetica" w:cs="Helvetica"/>
                    <w:sz w:val="28"/>
                    <w:szCs w:val="28"/>
                  </w:rPr>
                </w:rPrChange>
              </w:rPr>
              <w:t>“</w:t>
            </w:r>
            <w:r w:rsidRPr="00D40AF2">
              <w:rPr>
                <w:color w:val="4A4A4A"/>
                <w:rPrChange w:id="496" w:author="Microsoft Office 用户" w:date="2016-03-13T19:17:00Z">
                  <w:rPr>
                    <w:rFonts w:ascii="Helvetica" w:hAnsi="Helvetica" w:cs="Helvetica"/>
                    <w:sz w:val="28"/>
                    <w:szCs w:val="28"/>
                  </w:rPr>
                </w:rPrChange>
              </w:rPr>
              <w:t>蓝色</w:t>
            </w:r>
            <w:r w:rsidRPr="00D40AF2">
              <w:rPr>
                <w:color w:val="4A4A4A"/>
                <w:rPrChange w:id="497" w:author="Microsoft Office 用户" w:date="2016-03-13T19:17:00Z">
                  <w:rPr>
                    <w:rFonts w:ascii="Helvetica" w:hAnsi="Helvetica" w:cs="Helvetica"/>
                    <w:sz w:val="28"/>
                    <w:szCs w:val="28"/>
                  </w:rPr>
                </w:rPrChange>
              </w:rPr>
              <w:t>-</w:t>
            </w:r>
            <w:r w:rsidRPr="00D40AF2">
              <w:rPr>
                <w:color w:val="4A4A4A"/>
                <w:rPrChange w:id="498" w:author="Microsoft Office 用户" w:date="2016-03-13T19:17:00Z">
                  <w:rPr>
                    <w:rFonts w:ascii="Helvetica" w:hAnsi="Helvetica" w:cs="Helvetica"/>
                    <w:sz w:val="28"/>
                    <w:szCs w:val="28"/>
                  </w:rPr>
                </w:rPrChange>
              </w:rPr>
              <w:t>绿色</w:t>
            </w:r>
            <w:r w:rsidRPr="00D40AF2">
              <w:rPr>
                <w:color w:val="4A4A4A"/>
                <w:rPrChange w:id="499" w:author="Microsoft Office 用户" w:date="2016-03-13T19:17:00Z">
                  <w:rPr>
                    <w:rFonts w:ascii="Helvetica" w:hAnsi="Helvetica" w:cs="Helvetica"/>
                    <w:sz w:val="28"/>
                    <w:szCs w:val="28"/>
                  </w:rPr>
                </w:rPrChange>
              </w:rPr>
              <w:t>-</w:t>
            </w:r>
            <w:r w:rsidRPr="00D40AF2">
              <w:rPr>
                <w:color w:val="4A4A4A"/>
                <w:rPrChange w:id="500" w:author="Microsoft Office 用户" w:date="2016-03-13T19:17:00Z">
                  <w:rPr>
                    <w:rFonts w:ascii="Helvetica" w:hAnsi="Helvetica" w:cs="Helvetica"/>
                    <w:sz w:val="28"/>
                    <w:szCs w:val="28"/>
                  </w:rPr>
                </w:rPrChange>
              </w:rPr>
              <w:t>粉色</w:t>
            </w:r>
            <w:r w:rsidRPr="00D40AF2">
              <w:rPr>
                <w:color w:val="4A4A4A"/>
                <w:rPrChange w:id="501" w:author="Microsoft Office 用户" w:date="2016-03-13T19:17:00Z">
                  <w:rPr>
                    <w:rFonts w:ascii="Helvetica" w:hAnsi="Helvetica" w:cs="Helvetica"/>
                    <w:sz w:val="28"/>
                    <w:szCs w:val="28"/>
                  </w:rPr>
                </w:rPrChange>
              </w:rPr>
              <w:t>”</w:t>
            </w:r>
            <w:r w:rsidRPr="00D40AF2">
              <w:rPr>
                <w:color w:val="4A4A4A"/>
                <w:rPrChange w:id="502" w:author="Microsoft Office 用户" w:date="2016-03-13T19:17:00Z">
                  <w:rPr>
                    <w:rFonts w:ascii="Helvetica" w:hAnsi="Helvetica" w:cs="Helvetica"/>
                    <w:sz w:val="28"/>
                    <w:szCs w:val="28"/>
                  </w:rPr>
                </w:rPrChange>
              </w:rPr>
              <w:t>这条链设置为主链，将</w:t>
            </w:r>
            <w:r w:rsidRPr="00D40AF2">
              <w:rPr>
                <w:color w:val="4A4A4A"/>
                <w:rPrChange w:id="503" w:author="Microsoft Office 用户" w:date="2016-03-13T19:17:00Z">
                  <w:rPr>
                    <w:rFonts w:ascii="Helvetica" w:hAnsi="Helvetica" w:cs="Helvetica"/>
                    <w:sz w:val="28"/>
                    <w:szCs w:val="28"/>
                  </w:rPr>
                </w:rPrChange>
              </w:rPr>
              <w:t>“</w:t>
            </w:r>
            <w:r w:rsidRPr="00D40AF2">
              <w:rPr>
                <w:color w:val="4A4A4A"/>
                <w:rPrChange w:id="504" w:author="Microsoft Office 用户" w:date="2016-03-13T19:17:00Z">
                  <w:rPr>
                    <w:rFonts w:ascii="Helvetica" w:hAnsi="Helvetica" w:cs="Helvetica"/>
                    <w:sz w:val="28"/>
                    <w:szCs w:val="28"/>
                  </w:rPr>
                </w:rPrChange>
              </w:rPr>
              <w:t>蓝色</w:t>
            </w:r>
            <w:r w:rsidRPr="00D40AF2">
              <w:rPr>
                <w:color w:val="4A4A4A"/>
                <w:rPrChange w:id="505" w:author="Microsoft Office 用户" w:date="2016-03-13T19:17:00Z">
                  <w:rPr>
                    <w:rFonts w:ascii="Helvetica" w:hAnsi="Helvetica" w:cs="Helvetica"/>
                    <w:sz w:val="28"/>
                    <w:szCs w:val="28"/>
                  </w:rPr>
                </w:rPrChange>
              </w:rPr>
              <w:t>-</w:t>
            </w:r>
            <w:r w:rsidRPr="00D40AF2">
              <w:rPr>
                <w:color w:val="4A4A4A"/>
                <w:rPrChange w:id="506" w:author="Microsoft Office 用户" w:date="2016-03-13T19:17:00Z">
                  <w:rPr>
                    <w:rFonts w:ascii="Helvetica" w:hAnsi="Helvetica" w:cs="Helvetica"/>
                    <w:sz w:val="28"/>
                    <w:szCs w:val="28"/>
                  </w:rPr>
                </w:rPrChange>
              </w:rPr>
              <w:t>红色</w:t>
            </w:r>
            <w:r w:rsidRPr="00D40AF2">
              <w:rPr>
                <w:color w:val="4A4A4A"/>
                <w:rPrChange w:id="507" w:author="Microsoft Office 用户" w:date="2016-03-13T19:17:00Z">
                  <w:rPr>
                    <w:rFonts w:ascii="Helvetica" w:hAnsi="Helvetica" w:cs="Helvetica"/>
                    <w:sz w:val="28"/>
                    <w:szCs w:val="28"/>
                  </w:rPr>
                </w:rPrChange>
              </w:rPr>
              <w:t>”</w:t>
            </w:r>
            <w:r w:rsidRPr="00D40AF2">
              <w:rPr>
                <w:color w:val="4A4A4A"/>
                <w:rPrChange w:id="508" w:author="Microsoft Office 用户" w:date="2016-03-13T19:17:00Z">
                  <w:rPr>
                    <w:rFonts w:ascii="Helvetica" w:hAnsi="Helvetica" w:cs="Helvetica"/>
                    <w:sz w:val="28"/>
                    <w:szCs w:val="28"/>
                  </w:rPr>
                </w:rPrChange>
              </w:rPr>
              <w:t>这条链设置为备用链。这些节点接纳了新的更长的链，被迫改变了原有对区块链的观点，这就叫做链的重新共识。因为</w:t>
            </w:r>
            <w:r w:rsidRPr="00D40AF2">
              <w:rPr>
                <w:color w:val="4A4A4A"/>
                <w:rPrChange w:id="509" w:author="Microsoft Office 用户" w:date="2016-03-13T19:17:00Z">
                  <w:rPr>
                    <w:rFonts w:ascii="Helvetica" w:hAnsi="Helvetica" w:cs="Helvetica"/>
                    <w:sz w:val="28"/>
                    <w:szCs w:val="28"/>
                  </w:rPr>
                </w:rPrChange>
              </w:rPr>
              <w:t>“</w:t>
            </w:r>
            <w:r w:rsidRPr="00D40AF2">
              <w:rPr>
                <w:color w:val="4A4A4A"/>
                <w:rPrChange w:id="510" w:author="Microsoft Office 用户" w:date="2016-03-13T19:17:00Z">
                  <w:rPr>
                    <w:rFonts w:ascii="Helvetica" w:hAnsi="Helvetica" w:cs="Helvetica"/>
                    <w:sz w:val="28"/>
                    <w:szCs w:val="28"/>
                  </w:rPr>
                </w:rPrChange>
              </w:rPr>
              <w:t>红</w:t>
            </w:r>
            <w:r w:rsidRPr="00D40AF2">
              <w:rPr>
                <w:color w:val="4A4A4A"/>
                <w:rPrChange w:id="511" w:author="Microsoft Office 用户" w:date="2016-03-13T19:17:00Z">
                  <w:rPr>
                    <w:rFonts w:ascii="Helvetica" w:hAnsi="Helvetica" w:cs="Helvetica"/>
                    <w:sz w:val="28"/>
                    <w:szCs w:val="28"/>
                  </w:rPr>
                </w:rPrChange>
              </w:rPr>
              <w:t>”</w:t>
            </w:r>
            <w:r w:rsidRPr="00D40AF2">
              <w:rPr>
                <w:color w:val="4A4A4A"/>
                <w:rPrChange w:id="512" w:author="Microsoft Office 用户" w:date="2016-03-13T19:17:00Z">
                  <w:rPr>
                    <w:rFonts w:ascii="Helvetica" w:hAnsi="Helvetica" w:cs="Helvetica"/>
                    <w:sz w:val="28"/>
                    <w:szCs w:val="28"/>
                  </w:rPr>
                </w:rPrChange>
              </w:rPr>
              <w:t>区块做为父区块已经不在最长链上，导致了他们的候选区块已经成为了</w:t>
            </w:r>
            <w:r w:rsidRPr="00D40AF2">
              <w:rPr>
                <w:color w:val="4A4A4A"/>
                <w:rPrChange w:id="513" w:author="Microsoft Office 用户" w:date="2016-03-13T19:17:00Z">
                  <w:rPr>
                    <w:rFonts w:ascii="Helvetica" w:hAnsi="Helvetica" w:cs="Helvetica"/>
                    <w:sz w:val="28"/>
                    <w:szCs w:val="28"/>
                  </w:rPr>
                </w:rPrChange>
              </w:rPr>
              <w:t>“</w:t>
            </w:r>
            <w:r w:rsidRPr="00D40AF2">
              <w:rPr>
                <w:color w:val="4A4A4A"/>
                <w:rPrChange w:id="514" w:author="Microsoft Office 用户" w:date="2016-03-13T19:17:00Z">
                  <w:rPr>
                    <w:rFonts w:ascii="Helvetica" w:hAnsi="Helvetica" w:cs="Helvetica"/>
                    <w:sz w:val="28"/>
                    <w:szCs w:val="28"/>
                  </w:rPr>
                </w:rPrChange>
              </w:rPr>
              <w:t>孤块</w:t>
            </w:r>
            <w:r w:rsidRPr="00D40AF2">
              <w:rPr>
                <w:color w:val="4A4A4A"/>
                <w:rPrChange w:id="515" w:author="Microsoft Office 用户" w:date="2016-03-13T19:17:00Z">
                  <w:rPr>
                    <w:rFonts w:ascii="Helvetica" w:hAnsi="Helvetica" w:cs="Helvetica"/>
                    <w:sz w:val="28"/>
                    <w:szCs w:val="28"/>
                  </w:rPr>
                </w:rPrChange>
              </w:rPr>
              <w:t>”</w:t>
            </w:r>
            <w:r w:rsidRPr="00D40AF2">
              <w:rPr>
                <w:color w:val="4A4A4A"/>
                <w:rPrChange w:id="516" w:author="Microsoft Office 用户" w:date="2016-03-13T19:17:00Z">
                  <w:rPr>
                    <w:rFonts w:ascii="Helvetica" w:hAnsi="Helvetica" w:cs="Helvetica"/>
                    <w:sz w:val="28"/>
                    <w:szCs w:val="28"/>
                  </w:rPr>
                </w:rPrChange>
              </w:rPr>
              <w:t>，所以现在任何原本想要在</w:t>
            </w:r>
            <w:r w:rsidRPr="00D40AF2">
              <w:rPr>
                <w:color w:val="4A4A4A"/>
                <w:rPrChange w:id="517" w:author="Microsoft Office 用户" w:date="2016-03-13T19:17:00Z">
                  <w:rPr>
                    <w:rFonts w:ascii="Helvetica" w:hAnsi="Helvetica" w:cs="Helvetica"/>
                    <w:sz w:val="28"/>
                    <w:szCs w:val="28"/>
                  </w:rPr>
                </w:rPrChange>
              </w:rPr>
              <w:t>“</w:t>
            </w:r>
            <w:r w:rsidRPr="00D40AF2">
              <w:rPr>
                <w:color w:val="4A4A4A"/>
                <w:rPrChange w:id="518" w:author="Microsoft Office 用户" w:date="2016-03-13T19:17:00Z">
                  <w:rPr>
                    <w:rFonts w:ascii="Helvetica" w:hAnsi="Helvetica" w:cs="Helvetica"/>
                    <w:sz w:val="28"/>
                    <w:szCs w:val="28"/>
                  </w:rPr>
                </w:rPrChange>
              </w:rPr>
              <w:t>蓝色</w:t>
            </w:r>
            <w:r w:rsidRPr="00D40AF2">
              <w:rPr>
                <w:color w:val="4A4A4A"/>
                <w:rPrChange w:id="519" w:author="Microsoft Office 用户" w:date="2016-03-13T19:17:00Z">
                  <w:rPr>
                    <w:rFonts w:ascii="Helvetica" w:hAnsi="Helvetica" w:cs="Helvetica"/>
                    <w:sz w:val="28"/>
                    <w:szCs w:val="28"/>
                  </w:rPr>
                </w:rPrChange>
              </w:rPr>
              <w:t>-</w:t>
            </w:r>
            <w:r w:rsidRPr="00D40AF2">
              <w:rPr>
                <w:color w:val="4A4A4A"/>
                <w:rPrChange w:id="520" w:author="Microsoft Office 用户" w:date="2016-03-13T19:17:00Z">
                  <w:rPr>
                    <w:rFonts w:ascii="Helvetica" w:hAnsi="Helvetica" w:cs="Helvetica"/>
                    <w:sz w:val="28"/>
                    <w:szCs w:val="28"/>
                  </w:rPr>
                </w:rPrChange>
              </w:rPr>
              <w:t>红色</w:t>
            </w:r>
            <w:r w:rsidRPr="00D40AF2">
              <w:rPr>
                <w:color w:val="4A4A4A"/>
                <w:rPrChange w:id="521" w:author="Microsoft Office 用户" w:date="2016-03-13T19:17:00Z">
                  <w:rPr>
                    <w:rFonts w:ascii="Helvetica" w:hAnsi="Helvetica" w:cs="Helvetica"/>
                    <w:sz w:val="28"/>
                    <w:szCs w:val="28"/>
                  </w:rPr>
                </w:rPrChange>
              </w:rPr>
              <w:t>”</w:t>
            </w:r>
            <w:r w:rsidRPr="00D40AF2">
              <w:rPr>
                <w:color w:val="4A4A4A"/>
                <w:rPrChange w:id="522" w:author="Microsoft Office 用户" w:date="2016-03-13T19:17:00Z">
                  <w:rPr>
                    <w:rFonts w:ascii="Helvetica" w:hAnsi="Helvetica" w:cs="Helvetica"/>
                    <w:sz w:val="28"/>
                    <w:szCs w:val="28"/>
                  </w:rPr>
                </w:rPrChange>
              </w:rPr>
              <w:t>链上延长区块链的矿工都会停下来。全网将</w:t>
            </w:r>
            <w:r w:rsidRPr="00D40AF2">
              <w:rPr>
                <w:color w:val="4A4A4A"/>
                <w:rPrChange w:id="523" w:author="Microsoft Office 用户" w:date="2016-03-13T19:17:00Z">
                  <w:rPr>
                    <w:rFonts w:ascii="Helvetica" w:hAnsi="Helvetica" w:cs="Helvetica"/>
                    <w:sz w:val="28"/>
                    <w:szCs w:val="28"/>
                  </w:rPr>
                </w:rPrChange>
              </w:rPr>
              <w:t>“</w:t>
            </w:r>
            <w:r w:rsidRPr="00D40AF2">
              <w:rPr>
                <w:color w:val="4A4A4A"/>
                <w:rPrChange w:id="524" w:author="Microsoft Office 用户" w:date="2016-03-13T19:17:00Z">
                  <w:rPr>
                    <w:rFonts w:ascii="Helvetica" w:hAnsi="Helvetica" w:cs="Helvetica"/>
                    <w:sz w:val="28"/>
                    <w:szCs w:val="28"/>
                  </w:rPr>
                </w:rPrChange>
              </w:rPr>
              <w:t>蓝色</w:t>
            </w:r>
            <w:r w:rsidRPr="00D40AF2">
              <w:rPr>
                <w:color w:val="4A4A4A"/>
                <w:rPrChange w:id="525" w:author="Microsoft Office 用户" w:date="2016-03-13T19:17:00Z">
                  <w:rPr>
                    <w:rFonts w:ascii="Helvetica" w:hAnsi="Helvetica" w:cs="Helvetica"/>
                    <w:sz w:val="28"/>
                    <w:szCs w:val="28"/>
                  </w:rPr>
                </w:rPrChange>
              </w:rPr>
              <w:t>-</w:t>
            </w:r>
            <w:r w:rsidRPr="00D40AF2">
              <w:rPr>
                <w:color w:val="4A4A4A"/>
                <w:rPrChange w:id="526" w:author="Microsoft Office 用户" w:date="2016-03-13T19:17:00Z">
                  <w:rPr>
                    <w:rFonts w:ascii="Helvetica" w:hAnsi="Helvetica" w:cs="Helvetica"/>
                    <w:sz w:val="28"/>
                    <w:szCs w:val="28"/>
                  </w:rPr>
                </w:rPrChange>
              </w:rPr>
              <w:t>绿色</w:t>
            </w:r>
            <w:r w:rsidRPr="00D40AF2">
              <w:rPr>
                <w:color w:val="4A4A4A"/>
                <w:rPrChange w:id="527" w:author="Microsoft Office 用户" w:date="2016-03-13T19:17:00Z">
                  <w:rPr>
                    <w:rFonts w:ascii="Helvetica" w:hAnsi="Helvetica" w:cs="Helvetica"/>
                    <w:sz w:val="28"/>
                    <w:szCs w:val="28"/>
                  </w:rPr>
                </w:rPrChange>
              </w:rPr>
              <w:t>-</w:t>
            </w:r>
            <w:r w:rsidRPr="00D40AF2">
              <w:rPr>
                <w:color w:val="4A4A4A"/>
                <w:rPrChange w:id="528" w:author="Microsoft Office 用户" w:date="2016-03-13T19:17:00Z">
                  <w:rPr>
                    <w:rFonts w:ascii="Helvetica" w:hAnsi="Helvetica" w:cs="Helvetica"/>
                    <w:sz w:val="28"/>
                    <w:szCs w:val="28"/>
                  </w:rPr>
                </w:rPrChange>
              </w:rPr>
              <w:t>粉色</w:t>
            </w:r>
            <w:r w:rsidRPr="00D40AF2">
              <w:rPr>
                <w:color w:val="4A4A4A"/>
                <w:rPrChange w:id="529" w:author="Microsoft Office 用户" w:date="2016-03-13T19:17:00Z">
                  <w:rPr>
                    <w:rFonts w:ascii="Helvetica" w:hAnsi="Helvetica" w:cs="Helvetica"/>
                    <w:sz w:val="28"/>
                    <w:szCs w:val="28"/>
                  </w:rPr>
                </w:rPrChange>
              </w:rPr>
              <w:t>”</w:t>
            </w:r>
            <w:r w:rsidRPr="00D40AF2">
              <w:rPr>
                <w:color w:val="4A4A4A"/>
                <w:rPrChange w:id="530" w:author="Microsoft Office 用户" w:date="2016-03-13T19:17:00Z">
                  <w:rPr>
                    <w:rFonts w:ascii="Helvetica" w:hAnsi="Helvetica" w:cs="Helvetica"/>
                    <w:sz w:val="28"/>
                    <w:szCs w:val="28"/>
                  </w:rPr>
                </w:rPrChange>
              </w:rPr>
              <w:t>这条链识别为主链，</w:t>
            </w:r>
            <w:r w:rsidRPr="00D40AF2">
              <w:rPr>
                <w:color w:val="4A4A4A"/>
                <w:rPrChange w:id="531" w:author="Microsoft Office 用户" w:date="2016-03-13T19:17:00Z">
                  <w:rPr>
                    <w:rFonts w:ascii="Helvetica" w:hAnsi="Helvetica" w:cs="Helvetica"/>
                    <w:sz w:val="28"/>
                    <w:szCs w:val="28"/>
                  </w:rPr>
                </w:rPrChange>
              </w:rPr>
              <w:t>“</w:t>
            </w:r>
            <w:r w:rsidRPr="00D40AF2">
              <w:rPr>
                <w:color w:val="4A4A4A"/>
                <w:rPrChange w:id="532" w:author="Microsoft Office 用户" w:date="2016-03-13T19:17:00Z">
                  <w:rPr>
                    <w:rFonts w:ascii="Helvetica" w:hAnsi="Helvetica" w:cs="Helvetica"/>
                    <w:sz w:val="28"/>
                    <w:szCs w:val="28"/>
                  </w:rPr>
                </w:rPrChange>
              </w:rPr>
              <w:t>粉色</w:t>
            </w:r>
            <w:r w:rsidRPr="00D40AF2">
              <w:rPr>
                <w:color w:val="4A4A4A"/>
                <w:rPrChange w:id="533" w:author="Microsoft Office 用户" w:date="2016-03-13T19:17:00Z">
                  <w:rPr>
                    <w:rFonts w:ascii="Helvetica" w:hAnsi="Helvetica" w:cs="Helvetica"/>
                    <w:sz w:val="28"/>
                    <w:szCs w:val="28"/>
                  </w:rPr>
                </w:rPrChange>
              </w:rPr>
              <w:t>”</w:t>
            </w:r>
            <w:r w:rsidRPr="00D40AF2">
              <w:rPr>
                <w:color w:val="4A4A4A"/>
                <w:rPrChange w:id="534" w:author="Microsoft Office 用户" w:date="2016-03-13T19:17:00Z">
                  <w:rPr>
                    <w:rFonts w:ascii="Helvetica" w:hAnsi="Helvetica" w:cs="Helvetica"/>
                    <w:sz w:val="28"/>
                    <w:szCs w:val="28"/>
                  </w:rPr>
                </w:rPrChange>
              </w:rPr>
              <w:t>区块为这条链的最后一个区块。全部矿工立刻将他们产生的候选区块的父区块切换为</w:t>
            </w:r>
            <w:r w:rsidRPr="00D40AF2">
              <w:rPr>
                <w:color w:val="4A4A4A"/>
                <w:rPrChange w:id="535" w:author="Microsoft Office 用户" w:date="2016-03-13T19:17:00Z">
                  <w:rPr>
                    <w:rFonts w:ascii="Helvetica" w:hAnsi="Helvetica" w:cs="Helvetica"/>
                    <w:sz w:val="28"/>
                    <w:szCs w:val="28"/>
                  </w:rPr>
                </w:rPrChange>
              </w:rPr>
              <w:t>“</w:t>
            </w:r>
            <w:r w:rsidRPr="00D40AF2">
              <w:rPr>
                <w:color w:val="4A4A4A"/>
                <w:rPrChange w:id="536" w:author="Microsoft Office 用户" w:date="2016-03-13T19:17:00Z">
                  <w:rPr>
                    <w:rFonts w:ascii="Helvetica" w:hAnsi="Helvetica" w:cs="Helvetica"/>
                    <w:sz w:val="28"/>
                    <w:szCs w:val="28"/>
                  </w:rPr>
                </w:rPrChange>
              </w:rPr>
              <w:t>粉色</w:t>
            </w:r>
            <w:r w:rsidRPr="00D40AF2">
              <w:rPr>
                <w:color w:val="4A4A4A"/>
                <w:rPrChange w:id="537" w:author="Microsoft Office 用户" w:date="2016-03-13T19:17:00Z">
                  <w:rPr>
                    <w:rFonts w:ascii="Helvetica" w:hAnsi="Helvetica" w:cs="Helvetica"/>
                    <w:sz w:val="28"/>
                    <w:szCs w:val="28"/>
                  </w:rPr>
                </w:rPrChange>
              </w:rPr>
              <w:t>”</w:t>
            </w:r>
            <w:r w:rsidRPr="00D40AF2">
              <w:rPr>
                <w:color w:val="4A4A4A"/>
                <w:rPrChange w:id="538" w:author="Microsoft Office 用户" w:date="2016-03-13T19:17:00Z">
                  <w:rPr>
                    <w:rFonts w:ascii="Helvetica" w:hAnsi="Helvetica" w:cs="Helvetica"/>
                    <w:sz w:val="28"/>
                    <w:szCs w:val="28"/>
                  </w:rPr>
                </w:rPrChange>
              </w:rPr>
              <w:t>，来延长</w:t>
            </w:r>
            <w:r w:rsidRPr="00D40AF2">
              <w:rPr>
                <w:color w:val="4A4A4A"/>
                <w:rPrChange w:id="539" w:author="Microsoft Office 用户" w:date="2016-03-13T19:17:00Z">
                  <w:rPr>
                    <w:rFonts w:ascii="Helvetica" w:hAnsi="Helvetica" w:cs="Helvetica"/>
                    <w:sz w:val="28"/>
                    <w:szCs w:val="28"/>
                  </w:rPr>
                </w:rPrChange>
              </w:rPr>
              <w:t>“</w:t>
            </w:r>
            <w:r w:rsidRPr="00D40AF2">
              <w:rPr>
                <w:color w:val="4A4A4A"/>
                <w:rPrChange w:id="540" w:author="Microsoft Office 用户" w:date="2016-03-13T19:17:00Z">
                  <w:rPr>
                    <w:rFonts w:ascii="Helvetica" w:hAnsi="Helvetica" w:cs="Helvetica"/>
                    <w:sz w:val="28"/>
                    <w:szCs w:val="28"/>
                  </w:rPr>
                </w:rPrChange>
              </w:rPr>
              <w:t>蓝色</w:t>
            </w:r>
            <w:r w:rsidRPr="00D40AF2">
              <w:rPr>
                <w:color w:val="4A4A4A"/>
                <w:rPrChange w:id="541" w:author="Microsoft Office 用户" w:date="2016-03-13T19:17:00Z">
                  <w:rPr>
                    <w:rFonts w:ascii="Helvetica" w:hAnsi="Helvetica" w:cs="Helvetica"/>
                    <w:sz w:val="28"/>
                    <w:szCs w:val="28"/>
                  </w:rPr>
                </w:rPrChange>
              </w:rPr>
              <w:t>-</w:t>
            </w:r>
            <w:r w:rsidRPr="00D40AF2">
              <w:rPr>
                <w:color w:val="4A4A4A"/>
                <w:rPrChange w:id="542" w:author="Microsoft Office 用户" w:date="2016-03-13T19:17:00Z">
                  <w:rPr>
                    <w:rFonts w:ascii="Helvetica" w:hAnsi="Helvetica" w:cs="Helvetica"/>
                    <w:sz w:val="28"/>
                    <w:szCs w:val="28"/>
                  </w:rPr>
                </w:rPrChange>
              </w:rPr>
              <w:t>绿色</w:t>
            </w:r>
            <w:r w:rsidRPr="00D40AF2">
              <w:rPr>
                <w:color w:val="4A4A4A"/>
                <w:rPrChange w:id="543" w:author="Microsoft Office 用户" w:date="2016-03-13T19:17:00Z">
                  <w:rPr>
                    <w:rFonts w:ascii="Helvetica" w:hAnsi="Helvetica" w:cs="Helvetica"/>
                    <w:sz w:val="28"/>
                    <w:szCs w:val="28"/>
                  </w:rPr>
                </w:rPrChange>
              </w:rPr>
              <w:t>-</w:t>
            </w:r>
            <w:r w:rsidRPr="00D40AF2">
              <w:rPr>
                <w:color w:val="4A4A4A"/>
                <w:rPrChange w:id="544" w:author="Microsoft Office 用户" w:date="2016-03-13T19:17:00Z">
                  <w:rPr>
                    <w:rFonts w:ascii="Helvetica" w:hAnsi="Helvetica" w:cs="Helvetica"/>
                    <w:sz w:val="28"/>
                    <w:szCs w:val="28"/>
                  </w:rPr>
                </w:rPrChange>
              </w:rPr>
              <w:t>粉色</w:t>
            </w:r>
            <w:r w:rsidRPr="00D40AF2">
              <w:rPr>
                <w:color w:val="4A4A4A"/>
                <w:rPrChange w:id="545" w:author="Microsoft Office 用户" w:date="2016-03-13T19:17:00Z">
                  <w:rPr>
                    <w:rFonts w:ascii="Helvetica" w:hAnsi="Helvetica" w:cs="Helvetica"/>
                    <w:sz w:val="28"/>
                    <w:szCs w:val="28"/>
                  </w:rPr>
                </w:rPrChange>
              </w:rPr>
              <w:t>”</w:t>
            </w:r>
            <w:r w:rsidRPr="00D40AF2">
              <w:rPr>
                <w:color w:val="4A4A4A"/>
                <w:rPrChange w:id="546" w:author="Microsoft Office 用户" w:date="2016-03-13T19:17:00Z">
                  <w:rPr>
                    <w:rFonts w:ascii="Helvetica" w:hAnsi="Helvetica" w:cs="Helvetica"/>
                    <w:sz w:val="28"/>
                    <w:szCs w:val="28"/>
                  </w:rPr>
                </w:rPrChange>
              </w:rPr>
              <w:t>这条链。</w:t>
            </w:r>
          </w:p>
          <w:p w14:paraId="69DBEC6E" w14:textId="1795F8CF" w:rsidR="00B46071" w:rsidRPr="00D40AF2" w:rsidRDefault="00B46071" w:rsidP="00D40AF2">
            <w:pPr>
              <w:pStyle w:val="a7"/>
              <w:shd w:val="clear" w:color="auto" w:fill="FFFFFF"/>
              <w:spacing w:before="0" w:beforeAutospacing="0" w:after="0" w:afterAutospacing="0" w:line="450" w:lineRule="atLeast"/>
              <w:rPr>
                <w:color w:val="4A4A4A"/>
                <w:rPrChange w:id="547" w:author="Microsoft Office 用户" w:date="2016-03-13T19:17:00Z">
                  <w:rPr>
                    <w:rFonts w:ascii="Helvetica" w:hAnsi="Helvetica" w:cs="Helvetica"/>
                    <w:sz w:val="28"/>
                    <w:szCs w:val="28"/>
                  </w:rPr>
                </w:rPrChange>
              </w:rPr>
              <w:pPrChange w:id="548" w:author="Microsoft Office 用户" w:date="2016-03-13T19:17:00Z">
                <w:pPr>
                  <w:autoSpaceDE w:val="0"/>
                  <w:autoSpaceDN w:val="0"/>
                  <w:adjustRightInd w:val="0"/>
                </w:pPr>
              </w:pPrChange>
            </w:pPr>
            <w:r w:rsidRPr="00D40AF2">
              <w:rPr>
                <w:color w:val="4A4A4A"/>
                <w:rPrChange w:id="549" w:author="Microsoft Office 用户" w:date="2016-03-13T19:17:00Z">
                  <w:rPr>
                    <w:rFonts w:ascii="Helvetica" w:hAnsi="Helvetica" w:cs="Helvetica"/>
                    <w:noProof/>
                    <w:sz w:val="28"/>
                    <w:szCs w:val="28"/>
                  </w:rPr>
                </w:rPrChange>
              </w:rPr>
              <w:lastRenderedPageBreak/>
              <w:drawing>
                <wp:inline distT="0" distB="0" distL="0" distR="0" wp14:anchorId="485A844A" wp14:editId="5CF5FC31">
                  <wp:extent cx="5737178" cy="2918564"/>
                  <wp:effectExtent l="0" t="0" r="381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0967" cy="2925579"/>
                          </a:xfrm>
                          <a:prstGeom prst="rect">
                            <a:avLst/>
                          </a:prstGeom>
                          <a:noFill/>
                          <a:ln>
                            <a:noFill/>
                          </a:ln>
                        </pic:spPr>
                      </pic:pic>
                    </a:graphicData>
                  </a:graphic>
                </wp:inline>
              </w:drawing>
            </w:r>
            <w:r w:rsidRPr="00D40AF2">
              <w:rPr>
                <w:color w:val="4A4A4A"/>
                <w:rPrChange w:id="550" w:author="Microsoft Office 用户" w:date="2016-03-13T19:17:00Z">
                  <w:rPr>
                    <w:rFonts w:ascii="Helvetica" w:hAnsi="Helvetica" w:cs="Helvetica"/>
                    <w:sz w:val="28"/>
                    <w:szCs w:val="28"/>
                  </w:rPr>
                </w:rPrChange>
              </w:rPr>
              <w:t xml:space="preserve"> </w:t>
            </w:r>
          </w:p>
          <w:p w14:paraId="350A21C3" w14:textId="77777777" w:rsidR="00B46071" w:rsidRPr="00D40AF2" w:rsidRDefault="00B46071" w:rsidP="00D40AF2">
            <w:pPr>
              <w:pStyle w:val="a7"/>
              <w:shd w:val="clear" w:color="auto" w:fill="FFFFFF"/>
              <w:spacing w:before="0" w:beforeAutospacing="0" w:after="0" w:afterAutospacing="0" w:line="450" w:lineRule="atLeast"/>
              <w:rPr>
                <w:color w:val="4A4A4A"/>
                <w:rPrChange w:id="551" w:author="Microsoft Office 用户" w:date="2016-03-13T19:17:00Z">
                  <w:rPr>
                    <w:rFonts w:ascii="Helvetica" w:hAnsi="Helvetica" w:cs="Helvetica"/>
                    <w:sz w:val="28"/>
                    <w:szCs w:val="28"/>
                  </w:rPr>
                </w:rPrChange>
              </w:rPr>
              <w:pPrChange w:id="552" w:author="Microsoft Office 用户" w:date="2016-03-13T19:17:00Z">
                <w:pPr>
                  <w:autoSpaceDE w:val="0"/>
                  <w:autoSpaceDN w:val="0"/>
                  <w:adjustRightInd w:val="0"/>
                </w:pPr>
              </w:pPrChange>
            </w:pPr>
            <w:r w:rsidRPr="00D40AF2">
              <w:rPr>
                <w:color w:val="4A4A4A"/>
                <w:rPrChange w:id="553" w:author="Microsoft Office 用户" w:date="2016-03-13T19:17:00Z">
                  <w:rPr>
                    <w:rFonts w:ascii="Helvetica" w:hAnsi="Helvetica" w:cs="Helvetica"/>
                    <w:sz w:val="28"/>
                    <w:szCs w:val="28"/>
                  </w:rPr>
                </w:rPrChange>
              </w:rPr>
              <w:t>图</w:t>
            </w:r>
            <w:r w:rsidRPr="00D40AF2">
              <w:rPr>
                <w:color w:val="4A4A4A"/>
                <w:rPrChange w:id="554" w:author="Microsoft Office 用户" w:date="2016-03-13T19:17:00Z">
                  <w:rPr>
                    <w:rFonts w:ascii="Helvetica" w:hAnsi="Helvetica" w:cs="Helvetica"/>
                    <w:sz w:val="28"/>
                    <w:szCs w:val="28"/>
                  </w:rPr>
                </w:rPrChange>
              </w:rPr>
              <w:t xml:space="preserve">8-6 </w:t>
            </w:r>
            <w:r w:rsidRPr="00D40AF2">
              <w:rPr>
                <w:color w:val="4A4A4A"/>
                <w:rPrChange w:id="555" w:author="Microsoft Office 用户" w:date="2016-03-13T19:17:00Z">
                  <w:rPr>
                    <w:rFonts w:ascii="Helvetica" w:hAnsi="Helvetica" w:cs="Helvetica"/>
                    <w:sz w:val="28"/>
                    <w:szCs w:val="28"/>
                  </w:rPr>
                </w:rPrChange>
              </w:rPr>
              <w:t>形象化的区块链分叉事件：全网在最长链上重新共识</w:t>
            </w:r>
          </w:p>
          <w:p w14:paraId="60BDFB99" w14:textId="77777777" w:rsidR="00B46071" w:rsidRPr="00D40AF2" w:rsidRDefault="00B46071" w:rsidP="00D40AF2">
            <w:pPr>
              <w:pStyle w:val="a7"/>
              <w:shd w:val="clear" w:color="auto" w:fill="FFFFFF"/>
              <w:spacing w:before="0" w:beforeAutospacing="0" w:after="0" w:afterAutospacing="0" w:line="450" w:lineRule="atLeast"/>
              <w:rPr>
                <w:color w:val="4A4A4A"/>
                <w:rPrChange w:id="556" w:author="Microsoft Office 用户" w:date="2016-03-13T19:17:00Z">
                  <w:rPr>
                    <w:rFonts w:ascii="Helvetica" w:hAnsi="Helvetica" w:cs="Helvetica"/>
                    <w:sz w:val="28"/>
                    <w:szCs w:val="28"/>
                  </w:rPr>
                </w:rPrChange>
              </w:rPr>
              <w:pPrChange w:id="557" w:author="Microsoft Office 用户" w:date="2016-03-13T19:17:00Z">
                <w:pPr>
                  <w:autoSpaceDE w:val="0"/>
                  <w:autoSpaceDN w:val="0"/>
                  <w:adjustRightInd w:val="0"/>
                </w:pPr>
              </w:pPrChange>
            </w:pPr>
            <w:r w:rsidRPr="00D40AF2">
              <w:rPr>
                <w:color w:val="4A4A4A"/>
                <w:rPrChange w:id="558" w:author="Microsoft Office 用户" w:date="2016-03-13T19:17:00Z">
                  <w:rPr>
                    <w:rFonts w:ascii="Helvetica" w:hAnsi="Helvetica" w:cs="Helvetica"/>
                    <w:sz w:val="28"/>
                    <w:szCs w:val="28"/>
                  </w:rPr>
                </w:rPrChange>
              </w:rPr>
              <w:t>从理论上来说，两个区块的分叉是有可能的，这种情况发生在因先前分叉而相互对立起来的矿工，又几乎同时发现了两个不同区块的解。然而，这种情况发生的几率是很低的。单区块分叉每周都会发生，而双块分叉则非常罕见。</w:t>
            </w:r>
          </w:p>
          <w:p w14:paraId="7369FA8A" w14:textId="77777777" w:rsidR="00B46071" w:rsidRDefault="00B46071" w:rsidP="00D40AF2">
            <w:pPr>
              <w:pStyle w:val="a7"/>
              <w:shd w:val="clear" w:color="auto" w:fill="FFFFFF"/>
              <w:spacing w:before="0" w:beforeAutospacing="0" w:after="0" w:afterAutospacing="0" w:line="450" w:lineRule="atLeast"/>
              <w:rPr>
                <w:rFonts w:ascii="Verdana" w:hAnsi="Verdana" w:cs="Verdana"/>
                <w:color w:val="393939"/>
                <w:sz w:val="32"/>
                <w:szCs w:val="32"/>
              </w:rPr>
              <w:pPrChange w:id="559" w:author="Microsoft Office 用户" w:date="2016-03-13T19:17:00Z">
                <w:pPr>
                  <w:autoSpaceDE w:val="0"/>
                  <w:autoSpaceDN w:val="0"/>
                  <w:adjustRightInd w:val="0"/>
                </w:pPr>
              </w:pPrChange>
            </w:pPr>
            <w:r w:rsidRPr="00D40AF2">
              <w:rPr>
                <w:color w:val="4A4A4A"/>
                <w:rPrChange w:id="560" w:author="Microsoft Office 用户" w:date="2016-03-13T19:17:00Z">
                  <w:rPr>
                    <w:rFonts w:ascii="Helvetica" w:hAnsi="Helvetica" w:cs="Helvetica"/>
                    <w:sz w:val="28"/>
                    <w:szCs w:val="28"/>
                  </w:rPr>
                </w:rPrChange>
              </w:rPr>
              <w:t>比特币将区块间隔设计为</w:t>
            </w:r>
            <w:r w:rsidRPr="00D40AF2">
              <w:rPr>
                <w:color w:val="4A4A4A"/>
                <w:rPrChange w:id="561" w:author="Microsoft Office 用户" w:date="2016-03-13T19:17:00Z">
                  <w:rPr>
                    <w:rFonts w:ascii="Helvetica" w:hAnsi="Helvetica" w:cs="Helvetica"/>
                    <w:sz w:val="28"/>
                    <w:szCs w:val="28"/>
                  </w:rPr>
                </w:rPrChange>
              </w:rPr>
              <w:t>10</w:t>
            </w:r>
            <w:r w:rsidRPr="00D40AF2">
              <w:rPr>
                <w:color w:val="4A4A4A"/>
                <w:rPrChange w:id="562" w:author="Microsoft Office 用户" w:date="2016-03-13T19:17:00Z">
                  <w:rPr>
                    <w:rFonts w:ascii="Helvetica" w:hAnsi="Helvetica" w:cs="Helvetica"/>
                    <w:sz w:val="28"/>
                    <w:szCs w:val="28"/>
                  </w:rPr>
                </w:rPrChange>
              </w:rPr>
              <w:t>分钟，是在更快速的交易确认和更低的分叉概率间作出的妥协。更短的区块产生间隔会让交易清算更快地完成，也会导致更加频繁地区块链分叉。与之相对地，更长的间隔会减少分叉数量，却会导致更长的清算时间。</w:t>
            </w:r>
          </w:p>
        </w:tc>
      </w:tr>
      <w:tr w:rsidR="00EA7CA2" w14:paraId="6DB480EB" w14:textId="77777777" w:rsidTr="004E4C7D">
        <w:tc>
          <w:tcPr>
            <w:tcW w:w="20612" w:type="dxa"/>
          </w:tcPr>
          <w:p w14:paraId="271863AC" w14:textId="0C818FC8" w:rsidR="00EA7CA2" w:rsidRPr="00B46071" w:rsidRDefault="000A645F" w:rsidP="009E7919">
            <w:pPr>
              <w:pStyle w:val="2"/>
            </w:pPr>
            <w:r w:rsidRPr="009D100D">
              <w:rPr>
                <w:shd w:val="clear" w:color="auto" w:fill="FFFFFF"/>
              </w:rPr>
              <w:lastRenderedPageBreak/>
              <w:t>1.5</w:t>
            </w:r>
            <w:r w:rsidRPr="009D100D">
              <w:rPr>
                <w:shd w:val="clear" w:color="auto" w:fill="FFFFFF"/>
              </w:rPr>
              <w:t>共识攻击</w:t>
            </w:r>
          </w:p>
        </w:tc>
      </w:tr>
      <w:tr w:rsidR="004E4C7D" w:rsidRPr="004E4C7D" w14:paraId="1A8A7509" w14:textId="77777777" w:rsidTr="004E4C7D">
        <w:tc>
          <w:tcPr>
            <w:tcW w:w="20612" w:type="dxa"/>
            <w:tcBorders>
              <w:left w:val="nil"/>
              <w:right w:val="nil"/>
            </w:tcBorders>
          </w:tcPr>
          <w:p w14:paraId="0A5B751A"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比特币的共识机制指的是，被矿工（或矿池）试图使用自己的算力实行欺骗或破坏的难度很大，至少理论上是这样。就像我们前面讲的，比特币的共识机制依赖于这样一个前提，那就是绝大多数的矿工，出于自己利益最大化的考虑，都会通过诚实地挖矿来维持整个比特币系统。然而，当一个或者一群拥有了整个系统中大量算力的矿工出现之后，他们就可以通过攻击比特币的共识机制来达到破坏比特币网络的安全性和可靠性的目的。</w:t>
            </w:r>
          </w:p>
          <w:p w14:paraId="71A8254F"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值得注意的是，共识攻击只能影响整个区块链未来的共识，或者说，最多能影响不久的过去几个区块的共识（最多影响过去</w:t>
            </w:r>
            <w:r w:rsidRPr="004E4C7D">
              <w:rPr>
                <w:rFonts w:ascii="Arial" w:hAnsi="Arial" w:cs="Arial"/>
                <w:color w:val="262626"/>
                <w:sz w:val="28"/>
                <w:szCs w:val="28"/>
              </w:rPr>
              <w:t>10</w:t>
            </w:r>
            <w:r w:rsidRPr="004E4C7D">
              <w:rPr>
                <w:rFonts w:ascii="Arial" w:hAnsi="Arial" w:cs="Arial"/>
                <w:color w:val="262626"/>
                <w:sz w:val="28"/>
                <w:szCs w:val="28"/>
              </w:rPr>
              <w:t>个块）。而且随着时间的推移，整个比特币块链被篡改的可能性越来越低。理论上，一个区块链分叉可以变得很长，但实际上，要想实现一个非常长的区块链分叉需要的算力非常非常大，随着整个比特币区块链逐渐增长，过去的区块基本可以认为是无法被分叉篡改的。同时，共识攻击也不会影响用户的私钥以及加密算法（</w:t>
            </w:r>
            <w:hyperlink r:id="rId30" w:history="1">
              <w:r w:rsidRPr="004E4C7D">
                <w:rPr>
                  <w:rFonts w:ascii="Arial" w:hAnsi="Arial" w:cs="Arial"/>
                  <w:color w:val="262626"/>
                  <w:sz w:val="28"/>
                  <w:szCs w:val="28"/>
                </w:rPr>
                <w:t>ECDSA</w:t>
              </w:r>
            </w:hyperlink>
            <w:r w:rsidRPr="004E4C7D">
              <w:rPr>
                <w:rFonts w:ascii="Arial" w:hAnsi="Arial" w:cs="Arial"/>
                <w:color w:val="262626"/>
                <w:sz w:val="28"/>
                <w:szCs w:val="28"/>
              </w:rPr>
              <w:t>）。共识攻击也不能从其他的钱包那里偷到比特币、不签名地支付比特币、重新分配比特币、改变过去的交易或者改变比特币持有纪录。共识攻击能够造成的唯一影响是影响最近的区块（最多</w:t>
            </w:r>
            <w:r w:rsidRPr="004E4C7D">
              <w:rPr>
                <w:rFonts w:ascii="Arial" w:hAnsi="Arial" w:cs="Arial"/>
                <w:color w:val="262626"/>
                <w:sz w:val="28"/>
                <w:szCs w:val="28"/>
              </w:rPr>
              <w:t>10</w:t>
            </w:r>
            <w:r w:rsidRPr="004E4C7D">
              <w:rPr>
                <w:rFonts w:ascii="Arial" w:hAnsi="Arial" w:cs="Arial"/>
                <w:color w:val="262626"/>
                <w:sz w:val="28"/>
                <w:szCs w:val="28"/>
              </w:rPr>
              <w:t>个）并且通过拒绝服务来影响未来区块的生成。</w:t>
            </w:r>
          </w:p>
          <w:p w14:paraId="5AAC30BF"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lastRenderedPageBreak/>
              <w:t>共识攻击的一个典型场景就是</w:t>
            </w:r>
            <w:r w:rsidRPr="004E4C7D">
              <w:rPr>
                <w:rFonts w:ascii="Arial" w:hAnsi="Arial" w:cs="Arial"/>
                <w:color w:val="262626"/>
                <w:sz w:val="28"/>
                <w:szCs w:val="28"/>
              </w:rPr>
              <w:t>“51%</w:t>
            </w:r>
            <w:r w:rsidRPr="004E4C7D">
              <w:rPr>
                <w:rFonts w:ascii="Arial" w:hAnsi="Arial" w:cs="Arial"/>
                <w:color w:val="262626"/>
                <w:sz w:val="28"/>
                <w:szCs w:val="28"/>
              </w:rPr>
              <w:t>攻击</w:t>
            </w:r>
            <w:r w:rsidRPr="004E4C7D">
              <w:rPr>
                <w:rFonts w:ascii="Arial" w:hAnsi="Arial" w:cs="Arial"/>
                <w:color w:val="262626"/>
                <w:sz w:val="28"/>
                <w:szCs w:val="28"/>
              </w:rPr>
              <w:t>”</w:t>
            </w:r>
            <w:r w:rsidRPr="004E4C7D">
              <w:rPr>
                <w:rFonts w:ascii="Arial" w:hAnsi="Arial" w:cs="Arial"/>
                <w:color w:val="262626"/>
                <w:sz w:val="28"/>
                <w:szCs w:val="28"/>
              </w:rPr>
              <w:t>。想象这么一个场景，一群矿工控制了整个比特币网络</w:t>
            </w:r>
            <w:r w:rsidRPr="004E4C7D">
              <w:rPr>
                <w:rFonts w:ascii="Arial" w:hAnsi="Arial" w:cs="Arial"/>
                <w:color w:val="262626"/>
                <w:sz w:val="28"/>
                <w:szCs w:val="28"/>
              </w:rPr>
              <w:t>51</w:t>
            </w:r>
            <w:r w:rsidRPr="004E4C7D">
              <w:rPr>
                <w:rFonts w:ascii="Arial" w:hAnsi="Arial" w:cs="Arial"/>
                <w:color w:val="262626"/>
                <w:sz w:val="28"/>
                <w:szCs w:val="28"/>
              </w:rPr>
              <w:t>％的算力，他们联合起来打算攻击整个比特币系统。由于这群矿工可以生成绝大多数的块，他们就可以通过故意制造块链分叉来实现</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或者通过拒绝服务的方式来阻止特定的交易或者攻击特定的钱包地址。区块链分叉</w:t>
            </w:r>
            <w:r w:rsidRPr="004E4C7D">
              <w:rPr>
                <w:rFonts w:ascii="Arial" w:hAnsi="Arial" w:cs="Arial"/>
                <w:color w:val="262626"/>
                <w:sz w:val="28"/>
                <w:szCs w:val="28"/>
              </w:rPr>
              <w:t>/</w:t>
            </w:r>
            <w:r w:rsidRPr="004E4C7D">
              <w:rPr>
                <w:rFonts w:ascii="Arial" w:hAnsi="Arial" w:cs="Arial"/>
                <w:color w:val="262626"/>
                <w:sz w:val="28"/>
                <w:szCs w:val="28"/>
              </w:rPr>
              <w:t>双重支付攻击指的是攻击者通过不承认最近的某个交易，并在这个交易之前重构新的块，从而生成新的分叉，继而实现双重支付。有了充足算力的保证，一个攻击者可以一次性篡改最近的</w:t>
            </w:r>
            <w:r w:rsidRPr="004E4C7D">
              <w:rPr>
                <w:rFonts w:ascii="Arial" w:hAnsi="Arial" w:cs="Arial"/>
                <w:color w:val="262626"/>
                <w:sz w:val="28"/>
                <w:szCs w:val="28"/>
              </w:rPr>
              <w:t>6</w:t>
            </w:r>
            <w:r w:rsidRPr="004E4C7D">
              <w:rPr>
                <w:rFonts w:ascii="Arial" w:hAnsi="Arial" w:cs="Arial"/>
                <w:color w:val="262626"/>
                <w:sz w:val="28"/>
                <w:szCs w:val="28"/>
              </w:rPr>
              <w:t>个或者更多的区块，从而使得这些区块包含的本应无法篡改的交易消失。值得注意的是，双重支付只能在攻击者拥有的钱包所发生的交易上进行，因为只有钱包的拥有者才能生成一个合法的签名用于双重支付交易。攻击者只能在自己的交易上进行双重支付攻击，但当这笔交易对应的是不可逆转的购买行为的时候，这种攻击就是有利可图的。</w:t>
            </w:r>
          </w:p>
          <w:p w14:paraId="1AD702B4"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让我们看一个</w:t>
            </w:r>
            <w:r w:rsidRPr="004E4C7D">
              <w:rPr>
                <w:rFonts w:ascii="Arial" w:hAnsi="Arial" w:cs="Arial"/>
                <w:color w:val="262626"/>
                <w:sz w:val="28"/>
                <w:szCs w:val="28"/>
              </w:rPr>
              <w:t>“51%</w:t>
            </w:r>
            <w:r w:rsidRPr="004E4C7D">
              <w:rPr>
                <w:rFonts w:ascii="Arial" w:hAnsi="Arial" w:cs="Arial"/>
                <w:color w:val="262626"/>
                <w:sz w:val="28"/>
                <w:szCs w:val="28"/>
              </w:rPr>
              <w:t>攻击</w:t>
            </w:r>
            <w:r w:rsidRPr="004E4C7D">
              <w:rPr>
                <w:rFonts w:ascii="Arial" w:hAnsi="Arial" w:cs="Arial"/>
                <w:color w:val="262626"/>
                <w:sz w:val="28"/>
                <w:szCs w:val="28"/>
              </w:rPr>
              <w:t>”</w:t>
            </w:r>
            <w:r w:rsidRPr="004E4C7D">
              <w:rPr>
                <w:rFonts w:ascii="Arial" w:hAnsi="Arial" w:cs="Arial"/>
                <w:color w:val="262626"/>
                <w:sz w:val="28"/>
                <w:szCs w:val="28"/>
              </w:rPr>
              <w:t>的实际案例吧。在第</w:t>
            </w:r>
            <w:r w:rsidRPr="004E4C7D">
              <w:rPr>
                <w:rFonts w:ascii="Arial" w:hAnsi="Arial" w:cs="Arial"/>
                <w:color w:val="262626"/>
                <w:sz w:val="28"/>
                <w:szCs w:val="28"/>
              </w:rPr>
              <w:t>1</w:t>
            </w:r>
            <w:r w:rsidRPr="004E4C7D">
              <w:rPr>
                <w:rFonts w:ascii="Arial" w:hAnsi="Arial" w:cs="Arial"/>
                <w:color w:val="262626"/>
                <w:sz w:val="28"/>
                <w:szCs w:val="28"/>
              </w:rPr>
              <w:t>章我们讲到，</w:t>
            </w:r>
            <w:r w:rsidRPr="004E4C7D">
              <w:rPr>
                <w:rFonts w:ascii="Arial" w:hAnsi="Arial" w:cs="Arial"/>
                <w:color w:val="262626"/>
                <w:sz w:val="28"/>
                <w:szCs w:val="28"/>
              </w:rPr>
              <w:t xml:space="preserve">Alice </w:t>
            </w:r>
            <w:r w:rsidRPr="004E4C7D">
              <w:rPr>
                <w:rFonts w:ascii="Arial" w:hAnsi="Arial" w:cs="Arial"/>
                <w:color w:val="262626"/>
                <w:sz w:val="28"/>
                <w:szCs w:val="28"/>
              </w:rPr>
              <w:t>和</w:t>
            </w:r>
            <w:r w:rsidRPr="004E4C7D">
              <w:rPr>
                <w:rFonts w:ascii="Arial" w:hAnsi="Arial" w:cs="Arial"/>
                <w:color w:val="262626"/>
                <w:sz w:val="28"/>
                <w:szCs w:val="28"/>
              </w:rPr>
              <w:t xml:space="preserve"> Bob </w:t>
            </w:r>
            <w:r w:rsidRPr="004E4C7D">
              <w:rPr>
                <w:rFonts w:ascii="Arial" w:hAnsi="Arial" w:cs="Arial"/>
                <w:color w:val="262626"/>
                <w:sz w:val="28"/>
                <w:szCs w:val="28"/>
              </w:rPr>
              <w:t>之间使用比特币完成了一杯咖啡的交易。咖啡店老板</w:t>
            </w:r>
            <w:r w:rsidRPr="004E4C7D">
              <w:rPr>
                <w:rFonts w:ascii="Arial" w:hAnsi="Arial" w:cs="Arial"/>
                <w:color w:val="262626"/>
                <w:sz w:val="28"/>
                <w:szCs w:val="28"/>
              </w:rPr>
              <w:t xml:space="preserve"> Bob </w:t>
            </w:r>
            <w:r w:rsidRPr="004E4C7D">
              <w:rPr>
                <w:rFonts w:ascii="Arial" w:hAnsi="Arial" w:cs="Arial"/>
                <w:color w:val="262626"/>
                <w:sz w:val="28"/>
                <w:szCs w:val="28"/>
              </w:rPr>
              <w:t>愿意在</w:t>
            </w:r>
            <w:r w:rsidRPr="004E4C7D">
              <w:rPr>
                <w:rFonts w:ascii="Arial" w:hAnsi="Arial" w:cs="Arial"/>
                <w:color w:val="262626"/>
                <w:sz w:val="28"/>
                <w:szCs w:val="28"/>
              </w:rPr>
              <w:t xml:space="preserve"> Alice </w:t>
            </w:r>
            <w:r w:rsidRPr="004E4C7D">
              <w:rPr>
                <w:rFonts w:ascii="Arial" w:hAnsi="Arial" w:cs="Arial"/>
                <w:color w:val="262626"/>
                <w:sz w:val="28"/>
                <w:szCs w:val="28"/>
              </w:rPr>
              <w:t>给自己的转账交易确认数为零的时候就向其提供咖啡，这是因为这种小额交易遭遇</w:t>
            </w:r>
            <w:r w:rsidRPr="004E4C7D">
              <w:rPr>
                <w:rFonts w:ascii="Arial" w:hAnsi="Arial" w:cs="Arial"/>
                <w:color w:val="262626"/>
                <w:sz w:val="28"/>
                <w:szCs w:val="28"/>
              </w:rPr>
              <w:t>“51%</w:t>
            </w:r>
            <w:r w:rsidRPr="004E4C7D">
              <w:rPr>
                <w:rFonts w:ascii="Arial" w:hAnsi="Arial" w:cs="Arial"/>
                <w:color w:val="262626"/>
                <w:sz w:val="28"/>
                <w:szCs w:val="28"/>
              </w:rPr>
              <w:t>攻击</w:t>
            </w:r>
            <w:r w:rsidRPr="004E4C7D">
              <w:rPr>
                <w:rFonts w:ascii="Arial" w:hAnsi="Arial" w:cs="Arial"/>
                <w:color w:val="262626"/>
                <w:sz w:val="28"/>
                <w:szCs w:val="28"/>
              </w:rPr>
              <w:t>”</w:t>
            </w:r>
            <w:r w:rsidRPr="004E4C7D">
              <w:rPr>
                <w:rFonts w:ascii="Arial" w:hAnsi="Arial" w:cs="Arial"/>
                <w:color w:val="262626"/>
                <w:sz w:val="28"/>
                <w:szCs w:val="28"/>
              </w:rPr>
              <w:t>的风险和顾客购物的即时性（</w:t>
            </w:r>
            <w:r w:rsidRPr="004E4C7D">
              <w:rPr>
                <w:rFonts w:ascii="Arial" w:hAnsi="Arial" w:cs="Arial"/>
                <w:color w:val="262626"/>
                <w:sz w:val="28"/>
                <w:szCs w:val="28"/>
              </w:rPr>
              <w:t xml:space="preserve">Alice </w:t>
            </w:r>
            <w:r w:rsidRPr="004E4C7D">
              <w:rPr>
                <w:rFonts w:ascii="Arial" w:hAnsi="Arial" w:cs="Arial"/>
                <w:color w:val="262626"/>
                <w:sz w:val="28"/>
                <w:szCs w:val="28"/>
              </w:rPr>
              <w:t>能立即拿到咖啡）比起来，显得微不足道。这就和大部分的咖啡店对低于</w:t>
            </w:r>
            <w:r w:rsidRPr="004E4C7D">
              <w:rPr>
                <w:rFonts w:ascii="Arial" w:hAnsi="Arial" w:cs="Arial"/>
                <w:color w:val="262626"/>
                <w:sz w:val="28"/>
                <w:szCs w:val="28"/>
              </w:rPr>
              <w:t>25</w:t>
            </w:r>
            <w:r w:rsidRPr="004E4C7D">
              <w:rPr>
                <w:rFonts w:ascii="Arial" w:hAnsi="Arial" w:cs="Arial"/>
                <w:color w:val="262626"/>
                <w:sz w:val="28"/>
                <w:szCs w:val="28"/>
              </w:rPr>
              <w:t>美元的信用卡消费不会费时费力地向顾客索要签名是一样的，因为和顾客有可能撤销这笔信用卡支付的风险比起来，向用户索要信用卡签名的成本更高。相应的，使用比特币支付的大额交易被双重支付的风险就高得多了，因为买家（攻击者）可以通过在全网广播一个和真实交易的</w:t>
            </w:r>
            <w:r w:rsidRPr="004E4C7D">
              <w:rPr>
                <w:rFonts w:ascii="Arial" w:hAnsi="Arial" w:cs="Arial"/>
                <w:color w:val="262626"/>
                <w:sz w:val="28"/>
                <w:szCs w:val="28"/>
              </w:rPr>
              <w:t>UTXO</w:t>
            </w:r>
            <w:r w:rsidRPr="004E4C7D">
              <w:rPr>
                <w:rFonts w:ascii="Arial" w:hAnsi="Arial" w:cs="Arial"/>
                <w:color w:val="262626"/>
                <w:sz w:val="28"/>
                <w:szCs w:val="28"/>
              </w:rPr>
              <w:t>一样的伪造交易，以达到取消真实交易的目的。双重支付可以有两种方式：要么是在交易被确认之前，要么攻击者通过块链分叉来完成。进行</w:t>
            </w:r>
            <w:r w:rsidRPr="004E4C7D">
              <w:rPr>
                <w:rFonts w:ascii="Arial" w:hAnsi="Arial" w:cs="Arial"/>
                <w:color w:val="262626"/>
                <w:sz w:val="28"/>
                <w:szCs w:val="28"/>
              </w:rPr>
              <w:t>51%</w:t>
            </w:r>
            <w:r w:rsidRPr="004E4C7D">
              <w:rPr>
                <w:rFonts w:ascii="Arial" w:hAnsi="Arial" w:cs="Arial"/>
                <w:color w:val="262626"/>
                <w:sz w:val="28"/>
                <w:szCs w:val="28"/>
              </w:rPr>
              <w:t>攻击的人，可以取消在旧分叉上的交易记录，然后在新分叉上重新生成一个同样金额的交易，从而实现双重支付。</w:t>
            </w:r>
          </w:p>
          <w:p w14:paraId="458F7BC5"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再举个例子：攻击者</w:t>
            </w:r>
            <w:r w:rsidRPr="004E4C7D">
              <w:rPr>
                <w:rFonts w:ascii="Arial" w:hAnsi="Arial" w:cs="Arial"/>
                <w:color w:val="262626"/>
                <w:sz w:val="28"/>
                <w:szCs w:val="28"/>
              </w:rPr>
              <w:t>Mallory</w:t>
            </w:r>
            <w:r w:rsidRPr="004E4C7D">
              <w:rPr>
                <w:rFonts w:ascii="Arial" w:hAnsi="Arial" w:cs="Arial"/>
                <w:color w:val="262626"/>
                <w:sz w:val="28"/>
                <w:szCs w:val="28"/>
              </w:rPr>
              <w:t>在</w:t>
            </w:r>
            <w:r w:rsidRPr="004E4C7D">
              <w:rPr>
                <w:rFonts w:ascii="Arial" w:hAnsi="Arial" w:cs="Arial"/>
                <w:color w:val="262626"/>
                <w:sz w:val="28"/>
                <w:szCs w:val="28"/>
              </w:rPr>
              <w:t>Carol</w:t>
            </w:r>
            <w:r w:rsidRPr="004E4C7D">
              <w:rPr>
                <w:rFonts w:ascii="Arial" w:hAnsi="Arial" w:cs="Arial"/>
                <w:color w:val="262626"/>
                <w:sz w:val="28"/>
                <w:szCs w:val="28"/>
              </w:rPr>
              <w:t>的画廊买了描绘伟大的</w:t>
            </w:r>
            <w:hyperlink r:id="rId31" w:history="1">
              <w:r w:rsidRPr="004E4C7D">
                <w:rPr>
                  <w:rFonts w:ascii="Arial" w:hAnsi="Arial" w:cs="Arial"/>
                  <w:color w:val="262626"/>
                  <w:sz w:val="28"/>
                  <w:szCs w:val="28"/>
                </w:rPr>
                <w:t>中本聪</w:t>
              </w:r>
            </w:hyperlink>
            <w:r w:rsidRPr="004E4C7D">
              <w:rPr>
                <w:rFonts w:ascii="Arial" w:hAnsi="Arial" w:cs="Arial"/>
                <w:color w:val="262626"/>
                <w:sz w:val="28"/>
                <w:szCs w:val="28"/>
              </w:rPr>
              <w:t>的三联组画，</w:t>
            </w:r>
            <w:r w:rsidRPr="004E4C7D">
              <w:rPr>
                <w:rFonts w:ascii="Arial" w:hAnsi="Arial" w:cs="Arial"/>
                <w:color w:val="262626"/>
                <w:sz w:val="28"/>
                <w:szCs w:val="28"/>
              </w:rPr>
              <w:t>Mallory</w:t>
            </w:r>
            <w:r w:rsidRPr="004E4C7D">
              <w:rPr>
                <w:rFonts w:ascii="Arial" w:hAnsi="Arial" w:cs="Arial"/>
                <w:color w:val="262626"/>
                <w:sz w:val="28"/>
                <w:szCs w:val="28"/>
              </w:rPr>
              <w:t>通过转账价值</w:t>
            </w:r>
            <w:r w:rsidRPr="004E4C7D">
              <w:rPr>
                <w:rFonts w:ascii="Arial" w:hAnsi="Arial" w:cs="Arial"/>
                <w:color w:val="262626"/>
                <w:sz w:val="28"/>
                <w:szCs w:val="28"/>
              </w:rPr>
              <w:t>25</w:t>
            </w:r>
            <w:r w:rsidRPr="004E4C7D">
              <w:rPr>
                <w:rFonts w:ascii="Arial" w:hAnsi="Arial" w:cs="Arial"/>
                <w:color w:val="262626"/>
                <w:sz w:val="28"/>
                <w:szCs w:val="28"/>
              </w:rPr>
              <w:t>万美金的比特币与</w:t>
            </w:r>
            <w:r w:rsidRPr="004E4C7D">
              <w:rPr>
                <w:rFonts w:ascii="Arial" w:hAnsi="Arial" w:cs="Arial"/>
                <w:color w:val="262626"/>
                <w:sz w:val="28"/>
                <w:szCs w:val="28"/>
              </w:rPr>
              <w:t>Carol</w:t>
            </w:r>
            <w:r w:rsidRPr="004E4C7D">
              <w:rPr>
                <w:rFonts w:ascii="Arial" w:hAnsi="Arial" w:cs="Arial"/>
                <w:color w:val="262626"/>
                <w:sz w:val="28"/>
                <w:szCs w:val="28"/>
              </w:rPr>
              <w:t>进行交易。在等到一个而不是六个交易确认之后，</w:t>
            </w:r>
            <w:r w:rsidRPr="004E4C7D">
              <w:rPr>
                <w:rFonts w:ascii="Arial" w:hAnsi="Arial" w:cs="Arial"/>
                <w:color w:val="262626"/>
                <w:sz w:val="28"/>
                <w:szCs w:val="28"/>
              </w:rPr>
              <w:t>Carol</w:t>
            </w:r>
            <w:r w:rsidRPr="004E4C7D">
              <w:rPr>
                <w:rFonts w:ascii="Arial" w:hAnsi="Arial" w:cs="Arial"/>
                <w:color w:val="262626"/>
                <w:sz w:val="28"/>
                <w:szCs w:val="28"/>
              </w:rPr>
              <w:t>放心地将这幅组画包好，交给了</w:t>
            </w:r>
            <w:r w:rsidRPr="004E4C7D">
              <w:rPr>
                <w:rFonts w:ascii="Arial" w:hAnsi="Arial" w:cs="Arial"/>
                <w:color w:val="262626"/>
                <w:sz w:val="28"/>
                <w:szCs w:val="28"/>
              </w:rPr>
              <w:t>Mallory</w:t>
            </w:r>
            <w:r w:rsidRPr="004E4C7D">
              <w:rPr>
                <w:rFonts w:ascii="Arial" w:hAnsi="Arial" w:cs="Arial"/>
                <w:color w:val="262626"/>
                <w:sz w:val="28"/>
                <w:szCs w:val="28"/>
              </w:rPr>
              <w:t>。这时，</w:t>
            </w:r>
            <w:r w:rsidRPr="004E4C7D">
              <w:rPr>
                <w:rFonts w:ascii="Arial" w:hAnsi="Arial" w:cs="Arial"/>
                <w:color w:val="262626"/>
                <w:sz w:val="28"/>
                <w:szCs w:val="28"/>
              </w:rPr>
              <w:t>Mallory</w:t>
            </w:r>
            <w:r w:rsidRPr="004E4C7D">
              <w:rPr>
                <w:rFonts w:ascii="Arial" w:hAnsi="Arial" w:cs="Arial"/>
                <w:color w:val="262626"/>
                <w:sz w:val="28"/>
                <w:szCs w:val="28"/>
              </w:rPr>
              <w:t>的一个同伙，一个拥有大量算力的矿池的人</w:t>
            </w:r>
            <w:r w:rsidRPr="004E4C7D">
              <w:rPr>
                <w:rFonts w:ascii="Arial" w:hAnsi="Arial" w:cs="Arial"/>
                <w:color w:val="262626"/>
                <w:sz w:val="28"/>
                <w:szCs w:val="28"/>
              </w:rPr>
              <w:t>Paul</w:t>
            </w:r>
            <w:r w:rsidRPr="004E4C7D">
              <w:rPr>
                <w:rFonts w:ascii="Arial" w:hAnsi="Arial" w:cs="Arial"/>
                <w:color w:val="262626"/>
                <w:sz w:val="28"/>
                <w:szCs w:val="28"/>
              </w:rPr>
              <w:t>，在这笔交易写进区块链的时候，开始了</w:t>
            </w:r>
            <w:r w:rsidRPr="004E4C7D">
              <w:rPr>
                <w:rFonts w:ascii="Arial" w:hAnsi="Arial" w:cs="Arial"/>
                <w:color w:val="262626"/>
                <w:sz w:val="28"/>
                <w:szCs w:val="28"/>
              </w:rPr>
              <w:t>51%</w:t>
            </w:r>
            <w:r w:rsidRPr="004E4C7D">
              <w:rPr>
                <w:rFonts w:ascii="Arial" w:hAnsi="Arial" w:cs="Arial"/>
                <w:color w:val="262626"/>
                <w:sz w:val="28"/>
                <w:szCs w:val="28"/>
              </w:rPr>
              <w:t>攻击。首先，</w:t>
            </w:r>
            <w:r w:rsidRPr="004E4C7D">
              <w:rPr>
                <w:rFonts w:ascii="Arial" w:hAnsi="Arial" w:cs="Arial"/>
                <w:color w:val="262626"/>
                <w:sz w:val="28"/>
                <w:szCs w:val="28"/>
              </w:rPr>
              <w:t>Paul</w:t>
            </w:r>
            <w:r w:rsidRPr="004E4C7D">
              <w:rPr>
                <w:rFonts w:ascii="Arial" w:hAnsi="Arial" w:cs="Arial"/>
                <w:color w:val="262626"/>
                <w:sz w:val="28"/>
                <w:szCs w:val="28"/>
              </w:rPr>
              <w:t>利用自己矿池的算力重新计算包含这笔交易的块，并且在新块里将原来的交易替换成了另外一笔交易（比如直接转给了</w:t>
            </w:r>
            <w:r w:rsidRPr="004E4C7D">
              <w:rPr>
                <w:rFonts w:ascii="Arial" w:hAnsi="Arial" w:cs="Arial"/>
                <w:color w:val="262626"/>
                <w:sz w:val="28"/>
                <w:szCs w:val="28"/>
              </w:rPr>
              <w:t>Mallory</w:t>
            </w:r>
            <w:r w:rsidRPr="004E4C7D">
              <w:rPr>
                <w:rFonts w:ascii="Arial" w:hAnsi="Arial" w:cs="Arial"/>
                <w:color w:val="262626"/>
                <w:sz w:val="28"/>
                <w:szCs w:val="28"/>
              </w:rPr>
              <w:t>的另一个钱包而不是</w:t>
            </w:r>
            <w:r w:rsidRPr="004E4C7D">
              <w:rPr>
                <w:rFonts w:ascii="Arial" w:hAnsi="Arial" w:cs="Arial"/>
                <w:color w:val="262626"/>
                <w:sz w:val="28"/>
                <w:szCs w:val="28"/>
              </w:rPr>
              <w:t>Carol</w:t>
            </w:r>
            <w:r w:rsidRPr="004E4C7D">
              <w:rPr>
                <w:rFonts w:ascii="Arial" w:hAnsi="Arial" w:cs="Arial"/>
                <w:color w:val="262626"/>
                <w:sz w:val="28"/>
                <w:szCs w:val="28"/>
              </w:rPr>
              <w:t>的），从而实现了</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。这笔</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交易使用了跟原有交易一致的</w:t>
            </w:r>
            <w:r w:rsidRPr="004E4C7D">
              <w:rPr>
                <w:rFonts w:ascii="Arial" w:hAnsi="Arial" w:cs="Arial"/>
                <w:color w:val="262626"/>
                <w:sz w:val="28"/>
                <w:szCs w:val="28"/>
              </w:rPr>
              <w:t>UTXO</w:t>
            </w:r>
            <w:r w:rsidRPr="004E4C7D">
              <w:rPr>
                <w:rFonts w:ascii="Arial" w:hAnsi="Arial" w:cs="Arial"/>
                <w:color w:val="262626"/>
                <w:sz w:val="28"/>
                <w:szCs w:val="28"/>
              </w:rPr>
              <w:t>，但收款人被替换成了</w:t>
            </w:r>
            <w:r w:rsidRPr="004E4C7D">
              <w:rPr>
                <w:rFonts w:ascii="Arial" w:hAnsi="Arial" w:cs="Arial"/>
                <w:color w:val="262626"/>
                <w:sz w:val="28"/>
                <w:szCs w:val="28"/>
              </w:rPr>
              <w:t>Mallory</w:t>
            </w:r>
            <w:r w:rsidRPr="004E4C7D">
              <w:rPr>
                <w:rFonts w:ascii="Arial" w:hAnsi="Arial" w:cs="Arial"/>
                <w:color w:val="262626"/>
                <w:sz w:val="28"/>
                <w:szCs w:val="28"/>
              </w:rPr>
              <w:t>的钱包地址。然后，</w:t>
            </w:r>
            <w:r w:rsidRPr="004E4C7D">
              <w:rPr>
                <w:rFonts w:ascii="Arial" w:hAnsi="Arial" w:cs="Arial"/>
                <w:color w:val="262626"/>
                <w:sz w:val="28"/>
                <w:szCs w:val="28"/>
              </w:rPr>
              <w:t>Paul</w:t>
            </w:r>
            <w:r w:rsidRPr="004E4C7D">
              <w:rPr>
                <w:rFonts w:ascii="Arial" w:hAnsi="Arial" w:cs="Arial"/>
                <w:color w:val="262626"/>
                <w:sz w:val="28"/>
                <w:szCs w:val="28"/>
              </w:rPr>
              <w:t>利用矿池在伪造的块的基础上，又计算出一个更新的块，这样，包含这笔</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交易的块链比原有的块链高出了一个块。到此，高度更高的分叉区块链取代了原有的区块链，</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交易取代了原来给</w:t>
            </w:r>
            <w:r w:rsidRPr="004E4C7D">
              <w:rPr>
                <w:rFonts w:ascii="Arial" w:hAnsi="Arial" w:cs="Arial"/>
                <w:color w:val="262626"/>
                <w:sz w:val="28"/>
                <w:szCs w:val="28"/>
              </w:rPr>
              <w:t>Carol</w:t>
            </w:r>
            <w:r w:rsidRPr="004E4C7D">
              <w:rPr>
                <w:rFonts w:ascii="Arial" w:hAnsi="Arial" w:cs="Arial"/>
                <w:color w:val="262626"/>
                <w:sz w:val="28"/>
                <w:szCs w:val="28"/>
              </w:rPr>
              <w:t>的交易，</w:t>
            </w:r>
            <w:r w:rsidRPr="004E4C7D">
              <w:rPr>
                <w:rFonts w:ascii="Arial" w:hAnsi="Arial" w:cs="Arial"/>
                <w:color w:val="262626"/>
                <w:sz w:val="28"/>
                <w:szCs w:val="28"/>
              </w:rPr>
              <w:t>Carol</w:t>
            </w:r>
            <w:r w:rsidRPr="004E4C7D">
              <w:rPr>
                <w:rFonts w:ascii="Arial" w:hAnsi="Arial" w:cs="Arial"/>
                <w:color w:val="262626"/>
                <w:sz w:val="28"/>
                <w:szCs w:val="28"/>
              </w:rPr>
              <w:t>既没有收到价值</w:t>
            </w:r>
            <w:r w:rsidRPr="004E4C7D">
              <w:rPr>
                <w:rFonts w:ascii="Arial" w:hAnsi="Arial" w:cs="Arial"/>
                <w:color w:val="262626"/>
                <w:sz w:val="28"/>
                <w:szCs w:val="28"/>
              </w:rPr>
              <w:t>25</w:t>
            </w:r>
            <w:r w:rsidRPr="004E4C7D">
              <w:rPr>
                <w:rFonts w:ascii="Arial" w:hAnsi="Arial" w:cs="Arial"/>
                <w:color w:val="262626"/>
                <w:sz w:val="28"/>
                <w:szCs w:val="28"/>
              </w:rPr>
              <w:t>万美金的比特币，原本拥有的三幅价值连城的画也被</w:t>
            </w:r>
            <w:r w:rsidRPr="004E4C7D">
              <w:rPr>
                <w:rFonts w:ascii="Arial" w:hAnsi="Arial" w:cs="Arial"/>
                <w:color w:val="262626"/>
                <w:sz w:val="28"/>
                <w:szCs w:val="28"/>
              </w:rPr>
              <w:t>Mallory</w:t>
            </w:r>
            <w:r w:rsidRPr="004E4C7D">
              <w:rPr>
                <w:rFonts w:ascii="Arial" w:hAnsi="Arial" w:cs="Arial"/>
                <w:color w:val="262626"/>
                <w:sz w:val="28"/>
                <w:szCs w:val="28"/>
              </w:rPr>
              <w:t>白白拿走了。在整个过程中，</w:t>
            </w:r>
            <w:r w:rsidRPr="004E4C7D">
              <w:rPr>
                <w:rFonts w:ascii="Arial" w:hAnsi="Arial" w:cs="Arial"/>
                <w:color w:val="262626"/>
                <w:sz w:val="28"/>
                <w:szCs w:val="28"/>
              </w:rPr>
              <w:t>Paul</w:t>
            </w:r>
            <w:r w:rsidRPr="004E4C7D">
              <w:rPr>
                <w:rFonts w:ascii="Arial" w:hAnsi="Arial" w:cs="Arial"/>
                <w:color w:val="262626"/>
                <w:sz w:val="28"/>
                <w:szCs w:val="28"/>
              </w:rPr>
              <w:t>矿池里的其他矿工可能自始至终都没有觉察到这笔</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交易有什么异样，因为挖矿程序都是自动在运行，并且不会时时监控每一个区块中的每一笔交易。</w:t>
            </w:r>
          </w:p>
          <w:p w14:paraId="2C8C203D"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为了避免这类攻击，售卖大宗商品的商家应该在交易得到全网的</w:t>
            </w:r>
            <w:r w:rsidRPr="004E4C7D">
              <w:rPr>
                <w:rFonts w:ascii="Arial" w:hAnsi="Arial" w:cs="Arial"/>
                <w:color w:val="262626"/>
                <w:sz w:val="28"/>
                <w:szCs w:val="28"/>
              </w:rPr>
              <w:t>6</w:t>
            </w:r>
            <w:r w:rsidRPr="004E4C7D">
              <w:rPr>
                <w:rFonts w:ascii="Arial" w:hAnsi="Arial" w:cs="Arial"/>
                <w:color w:val="262626"/>
                <w:sz w:val="28"/>
                <w:szCs w:val="28"/>
              </w:rPr>
              <w:t>个确认之后再交付商品。或者，商家应该使用第三方的多方签名的账户进行交易，并且也要等到交易账户获得全网多个确认之后再交付商品。一条交易的确认数越多，越难被攻击者通过</w:t>
            </w:r>
            <w:r w:rsidRPr="004E4C7D">
              <w:rPr>
                <w:rFonts w:ascii="Arial" w:hAnsi="Arial" w:cs="Arial"/>
                <w:color w:val="262626"/>
                <w:sz w:val="28"/>
                <w:szCs w:val="28"/>
              </w:rPr>
              <w:t>51%</w:t>
            </w:r>
            <w:r w:rsidRPr="004E4C7D">
              <w:rPr>
                <w:rFonts w:ascii="Arial" w:hAnsi="Arial" w:cs="Arial"/>
                <w:color w:val="262626"/>
                <w:sz w:val="28"/>
                <w:szCs w:val="28"/>
              </w:rPr>
              <w:t>攻击篡改。对于大宗商品的交易，即使在付款</w:t>
            </w:r>
            <w:r w:rsidRPr="004E4C7D">
              <w:rPr>
                <w:rFonts w:ascii="Arial" w:hAnsi="Arial" w:cs="Arial"/>
                <w:color w:val="262626"/>
                <w:sz w:val="28"/>
                <w:szCs w:val="28"/>
              </w:rPr>
              <w:t>24</w:t>
            </w:r>
            <w:r w:rsidRPr="004E4C7D">
              <w:rPr>
                <w:rFonts w:ascii="Arial" w:hAnsi="Arial" w:cs="Arial"/>
                <w:color w:val="262626"/>
                <w:sz w:val="28"/>
                <w:szCs w:val="28"/>
              </w:rPr>
              <w:t>小时之后再发货，对买卖双方来说使用比特币支付也是方便并且有效率的。而</w:t>
            </w:r>
            <w:r w:rsidRPr="004E4C7D">
              <w:rPr>
                <w:rFonts w:ascii="Arial" w:hAnsi="Arial" w:cs="Arial"/>
                <w:color w:val="262626"/>
                <w:sz w:val="28"/>
                <w:szCs w:val="28"/>
              </w:rPr>
              <w:t>24</w:t>
            </w:r>
            <w:r w:rsidRPr="004E4C7D">
              <w:rPr>
                <w:rFonts w:ascii="Arial" w:hAnsi="Arial" w:cs="Arial"/>
                <w:color w:val="262626"/>
                <w:sz w:val="28"/>
                <w:szCs w:val="28"/>
              </w:rPr>
              <w:t>小时之后，这笔交易的全网确认数将达到至少</w:t>
            </w:r>
            <w:r w:rsidRPr="004E4C7D">
              <w:rPr>
                <w:rFonts w:ascii="Arial" w:hAnsi="Arial" w:cs="Arial"/>
                <w:color w:val="262626"/>
                <w:sz w:val="28"/>
                <w:szCs w:val="28"/>
              </w:rPr>
              <w:t>144</w:t>
            </w:r>
            <w:r w:rsidRPr="004E4C7D">
              <w:rPr>
                <w:rFonts w:ascii="Arial" w:hAnsi="Arial" w:cs="Arial"/>
                <w:color w:val="262626"/>
                <w:sz w:val="28"/>
                <w:szCs w:val="28"/>
              </w:rPr>
              <w:t>个（能有效降低被</w:t>
            </w:r>
            <w:r w:rsidRPr="004E4C7D">
              <w:rPr>
                <w:rFonts w:ascii="Arial" w:hAnsi="Arial" w:cs="Arial"/>
                <w:color w:val="262626"/>
                <w:sz w:val="28"/>
                <w:szCs w:val="28"/>
              </w:rPr>
              <w:t>51%</w:t>
            </w:r>
            <w:r w:rsidRPr="004E4C7D">
              <w:rPr>
                <w:rFonts w:ascii="Arial" w:hAnsi="Arial" w:cs="Arial"/>
                <w:color w:val="262626"/>
                <w:sz w:val="28"/>
                <w:szCs w:val="28"/>
              </w:rPr>
              <w:t>攻击的可能性）。</w:t>
            </w:r>
          </w:p>
          <w:p w14:paraId="16BD9EAD"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lastRenderedPageBreak/>
              <w:t>共识攻击中除了</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攻击，还有一种攻击场景就是拒绝对某个特定的比特币地址提供服务。一个拥有了系统中绝大多数算力的攻击者，可以轻易地忽略某一笔特定的交易。如果这笔交易存在于另一个矿工所产生的区块中，该攻击者可以故意分叉，然后重新产生这个区块，并且把想忽略的交易从这个区块中移除。这种攻击造成的结果就是，只要这名攻击者拥有系统中的绝大多数算力，那么他就可以持续地干预某一个或某一批特定钱包地址产生的所有交易，从而达到拒绝为这些地址服务的目的。</w:t>
            </w:r>
          </w:p>
          <w:p w14:paraId="037D1683"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需要注意的是，</w:t>
            </w:r>
            <w:r w:rsidRPr="004E4C7D">
              <w:rPr>
                <w:rFonts w:ascii="Arial" w:hAnsi="Arial" w:cs="Arial"/>
                <w:color w:val="262626"/>
                <w:sz w:val="28"/>
                <w:szCs w:val="28"/>
              </w:rPr>
              <w:t>51%</w:t>
            </w:r>
            <w:r w:rsidRPr="004E4C7D">
              <w:rPr>
                <w:rFonts w:ascii="Arial" w:hAnsi="Arial" w:cs="Arial"/>
                <w:color w:val="262626"/>
                <w:sz w:val="28"/>
                <w:szCs w:val="28"/>
              </w:rPr>
              <w:t>攻击并不是像它的命名里说的那样，攻击者需要至少</w:t>
            </w:r>
            <w:r w:rsidRPr="004E4C7D">
              <w:rPr>
                <w:rFonts w:ascii="Arial" w:hAnsi="Arial" w:cs="Arial"/>
                <w:color w:val="262626"/>
                <w:sz w:val="28"/>
                <w:szCs w:val="28"/>
              </w:rPr>
              <w:t>51%</w:t>
            </w:r>
            <w:r w:rsidRPr="004E4C7D">
              <w:rPr>
                <w:rFonts w:ascii="Arial" w:hAnsi="Arial" w:cs="Arial"/>
                <w:color w:val="262626"/>
                <w:sz w:val="28"/>
                <w:szCs w:val="28"/>
              </w:rPr>
              <w:t>的算力才能发起，实际上，即使其拥有不到</w:t>
            </w:r>
            <w:r w:rsidRPr="004E4C7D">
              <w:rPr>
                <w:rFonts w:ascii="Arial" w:hAnsi="Arial" w:cs="Arial"/>
                <w:color w:val="262626"/>
                <w:sz w:val="28"/>
                <w:szCs w:val="28"/>
              </w:rPr>
              <w:t>51%</w:t>
            </w:r>
            <w:r w:rsidRPr="004E4C7D">
              <w:rPr>
                <w:rFonts w:ascii="Arial" w:hAnsi="Arial" w:cs="Arial"/>
                <w:color w:val="262626"/>
                <w:sz w:val="28"/>
                <w:szCs w:val="28"/>
              </w:rPr>
              <w:t>的系统算力，依然可以尝试发起这种攻击。之所以命名为</w:t>
            </w:r>
            <w:r w:rsidRPr="004E4C7D">
              <w:rPr>
                <w:rFonts w:ascii="Arial" w:hAnsi="Arial" w:cs="Arial"/>
                <w:color w:val="262626"/>
                <w:sz w:val="28"/>
                <w:szCs w:val="28"/>
              </w:rPr>
              <w:t>51</w:t>
            </w:r>
            <w:r w:rsidRPr="004E4C7D">
              <w:rPr>
                <w:rFonts w:ascii="Arial" w:hAnsi="Arial" w:cs="Arial"/>
                <w:color w:val="262626"/>
                <w:sz w:val="28"/>
                <w:szCs w:val="28"/>
              </w:rPr>
              <w:t>％攻击，只是因为在攻击者的算力达到</w:t>
            </w:r>
            <w:r w:rsidRPr="004E4C7D">
              <w:rPr>
                <w:rFonts w:ascii="Arial" w:hAnsi="Arial" w:cs="Arial"/>
                <w:color w:val="262626"/>
                <w:sz w:val="28"/>
                <w:szCs w:val="28"/>
              </w:rPr>
              <w:t>51%</w:t>
            </w:r>
            <w:r w:rsidRPr="004E4C7D">
              <w:rPr>
                <w:rFonts w:ascii="Arial" w:hAnsi="Arial" w:cs="Arial"/>
                <w:color w:val="262626"/>
                <w:sz w:val="28"/>
                <w:szCs w:val="28"/>
              </w:rPr>
              <w:t>这个阈值的时候，其发起的攻击尝试几乎肯定会成功。本质上来看，共识攻击，就像是系统中所有矿工的算力被分成了两组，一组为诚实算力，一组为攻击者算力，两组人都在争先恐后地计算块链上的新块，只是攻击者算力算出来的是精心构造的、包含或者剔除了某些交易的块。因此，攻击者拥有的算力越少，在这场决逐中获胜的可能性就越小。从另一个角度讲，一个攻击者拥有的算力越多，其故意创造的分叉块链就可能越长，可能被篡改的最近的块或者或者受其控制的未来的块就会越多。一些安全研究组织利用统计模型得出的结论是，算力达到全网的</w:t>
            </w:r>
            <w:r w:rsidRPr="004E4C7D">
              <w:rPr>
                <w:rFonts w:ascii="Arial" w:hAnsi="Arial" w:cs="Arial"/>
                <w:color w:val="262626"/>
                <w:sz w:val="28"/>
                <w:szCs w:val="28"/>
              </w:rPr>
              <w:t>30%</w:t>
            </w:r>
            <w:r w:rsidRPr="004E4C7D">
              <w:rPr>
                <w:rFonts w:ascii="Arial" w:hAnsi="Arial" w:cs="Arial"/>
                <w:color w:val="262626"/>
                <w:sz w:val="28"/>
                <w:szCs w:val="28"/>
              </w:rPr>
              <w:t>就足以发动</w:t>
            </w:r>
            <w:r w:rsidRPr="004E4C7D">
              <w:rPr>
                <w:rFonts w:ascii="Arial" w:hAnsi="Arial" w:cs="Arial"/>
                <w:color w:val="262626"/>
                <w:sz w:val="28"/>
                <w:szCs w:val="28"/>
              </w:rPr>
              <w:t>51%</w:t>
            </w:r>
            <w:r w:rsidRPr="004E4C7D">
              <w:rPr>
                <w:rFonts w:ascii="Arial" w:hAnsi="Arial" w:cs="Arial"/>
                <w:color w:val="262626"/>
                <w:sz w:val="28"/>
                <w:szCs w:val="28"/>
              </w:rPr>
              <w:t>攻击了。</w:t>
            </w:r>
          </w:p>
          <w:p w14:paraId="70D553E3"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全网算力的急剧增长已经使得比特币系统不再可能被某一个矿工攻击，因为一个矿工已经不可能占据全网哪怕的</w:t>
            </w:r>
            <w:r w:rsidRPr="004E4C7D">
              <w:rPr>
                <w:rFonts w:ascii="Arial" w:hAnsi="Arial" w:cs="Arial"/>
                <w:color w:val="262626"/>
                <w:sz w:val="28"/>
                <w:szCs w:val="28"/>
              </w:rPr>
              <w:t>1%</w:t>
            </w:r>
            <w:r w:rsidRPr="004E4C7D">
              <w:rPr>
                <w:rFonts w:ascii="Arial" w:hAnsi="Arial" w:cs="Arial"/>
                <w:color w:val="262626"/>
                <w:sz w:val="28"/>
                <w:szCs w:val="28"/>
              </w:rPr>
              <w:t>算力。但是中心化控制的矿池则引入了矿池操作者出于利益而施行攻击的风险。矿池操作者控制了候选块的生成，同时也控制哪些交易会被放到新生成的块中。这样一来，矿池操作者就拥有了剔除特定交易或者双重支付的权力。如果这种权利被矿池操作者以微妙而有节制的方式滥用的话，那么矿池操作者就可以在不为人知的情况下发动共识攻击并获益。</w:t>
            </w:r>
          </w:p>
          <w:p w14:paraId="4300236D"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但是，并不是所有的攻击者都是为了利益。一个可能的场景就是，攻击者仅仅是为了破坏整个比特币系统而发动攻击，而不是为了利益。这种意在破坏比特币系统的攻击者需要巨大的投入和精心的计划，因此可以想象，这种攻击很有可能来自政府资助的组织。同样的，这类攻击者或许也会购买矿机，运营矿池，通过滥用矿池操作者的上述权力来施行拒绝服务等共识攻击。但是，随着比特币网络的算力呈几何级数快速增长，上述这些理论上可行的攻击场景，实际操作起来已经越来越困难。近期比特币系统的一些升级，比如旨在进一步将挖矿控制去中心化的</w:t>
            </w:r>
            <w:r w:rsidRPr="004E4C7D">
              <w:rPr>
                <w:rFonts w:ascii="Arial" w:hAnsi="Arial" w:cs="Arial"/>
                <w:color w:val="262626"/>
                <w:sz w:val="28"/>
                <w:szCs w:val="28"/>
              </w:rPr>
              <w:t>P2Pool</w:t>
            </w:r>
            <w:r w:rsidRPr="004E4C7D">
              <w:rPr>
                <w:rFonts w:ascii="Arial" w:hAnsi="Arial" w:cs="Arial"/>
                <w:color w:val="262626"/>
                <w:sz w:val="28"/>
                <w:szCs w:val="28"/>
              </w:rPr>
              <w:t>挖矿协议，也都正在让这些理论上可行的攻击变得越来越困难。</w:t>
            </w:r>
          </w:p>
          <w:p w14:paraId="775BDF17"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毫无疑问，一次严重的共识攻击事件势必会降低人们对比特币系统的信心，进而可能导致比特币价格的跳水。然而，比特币系统和相关软件也一直在持续改进，所以比特币社区也势必会对任何一次共识攻击快速做出响应，以使整个比特币系统比以往更加稳健和可靠。</w:t>
            </w:r>
          </w:p>
        </w:tc>
      </w:tr>
    </w:tbl>
    <w:p w14:paraId="7B1DEC9D" w14:textId="77777777" w:rsidR="00D54C76" w:rsidRPr="004E4C7D" w:rsidRDefault="00D54C76" w:rsidP="004E4C7D">
      <w:pPr>
        <w:autoSpaceDE w:val="0"/>
        <w:autoSpaceDN w:val="0"/>
        <w:adjustRightInd w:val="0"/>
        <w:rPr>
          <w:rFonts w:ascii="Arial" w:hAnsi="Arial" w:cs="Arial"/>
          <w:color w:val="262626"/>
          <w:sz w:val="28"/>
          <w:szCs w:val="28"/>
        </w:rPr>
      </w:pPr>
    </w:p>
    <w:p w14:paraId="3C5C7C96" w14:textId="1C280C2A" w:rsidR="005C337A" w:rsidRDefault="000A645F" w:rsidP="00F268CA">
      <w:pPr>
        <w:pStyle w:val="3"/>
        <w:rPr>
          <w:shd w:val="clear" w:color="auto" w:fill="FFFFFF"/>
        </w:rPr>
      </w:pPr>
      <w:r>
        <w:rPr>
          <w:shd w:val="clear" w:color="auto" w:fill="FFFFFF"/>
        </w:rPr>
        <w:t>1.</w:t>
      </w:r>
      <w:r w:rsidR="00F268CA">
        <w:rPr>
          <w:shd w:val="clear" w:color="auto" w:fill="FFFFFF"/>
        </w:rPr>
        <w:t>2.</w:t>
      </w:r>
      <w:r w:rsidR="00551849">
        <w:rPr>
          <w:shd w:val="clear" w:color="auto" w:fill="FFFFFF"/>
        </w:rPr>
        <w:t>5</w:t>
      </w:r>
      <w:r w:rsidR="005C337A">
        <w:rPr>
          <w:rFonts w:hint="eastAsia"/>
          <w:shd w:val="clear" w:color="auto" w:fill="FFFFFF"/>
        </w:rPr>
        <w:t>区块链</w:t>
      </w:r>
      <w:r w:rsidR="00176F48">
        <w:rPr>
          <w:rFonts w:hint="eastAsia"/>
          <w:shd w:val="clear" w:color="auto" w:fill="FFFFFF"/>
        </w:rPr>
        <w:t>形态</w:t>
      </w:r>
    </w:p>
    <w:p w14:paraId="560A3651" w14:textId="7F61D196" w:rsidR="00612E0D" w:rsidRPr="00612E0D" w:rsidRDefault="00612E0D" w:rsidP="00612E0D">
      <w:pPr>
        <w:autoSpaceDE w:val="0"/>
        <w:autoSpaceDN w:val="0"/>
        <w:adjustRightInd w:val="0"/>
        <w:rPr>
          <w:rFonts w:ascii="Arial" w:hAnsi="Arial" w:cs="Arial"/>
          <w:color w:val="262626"/>
          <w:sz w:val="28"/>
          <w:szCs w:val="28"/>
        </w:rPr>
      </w:pPr>
      <w:r>
        <w:rPr>
          <w:rFonts w:ascii="Arial" w:hAnsi="Arial" w:cs="Arial"/>
          <w:color w:val="262626"/>
          <w:sz w:val="28"/>
          <w:szCs w:val="28"/>
        </w:rPr>
        <w:t xml:space="preserve">    </w:t>
      </w:r>
    </w:p>
    <w:p w14:paraId="460B33F4" w14:textId="5F500A7B" w:rsidR="00D54C76" w:rsidRPr="00612E0D" w:rsidRDefault="00D54C76" w:rsidP="00612E0D">
      <w:pPr>
        <w:autoSpaceDE w:val="0"/>
        <w:autoSpaceDN w:val="0"/>
        <w:adjustRightInd w:val="0"/>
        <w:rPr>
          <w:rFonts w:ascii="Arial" w:hAnsi="Arial" w:cs="Arial"/>
          <w:color w:val="262626"/>
          <w:sz w:val="28"/>
          <w:szCs w:val="28"/>
        </w:rPr>
      </w:pPr>
    </w:p>
    <w:p w14:paraId="6DEBEC0A" w14:textId="0ED0B16C" w:rsidR="00A4777B" w:rsidRDefault="00A4777B" w:rsidP="00F268CA">
      <w:pPr>
        <w:pStyle w:val="4"/>
      </w:pPr>
      <w:r>
        <w:t>1</w:t>
      </w:r>
      <w:r>
        <w:rPr>
          <w:rFonts w:hint="eastAsia"/>
        </w:rPr>
        <w:t>公有链</w:t>
      </w:r>
    </w:p>
    <w:p w14:paraId="66B26AD7" w14:textId="1DD4A0EA" w:rsidR="00612E0D" w:rsidDel="00D8513C" w:rsidRDefault="00612E0D" w:rsidP="00D8513C">
      <w:pPr>
        <w:pStyle w:val="a7"/>
        <w:shd w:val="clear" w:color="auto" w:fill="FFFFFF"/>
        <w:spacing w:before="0" w:beforeAutospacing="0" w:after="0" w:afterAutospacing="0" w:line="450" w:lineRule="atLeast"/>
        <w:ind w:firstLine="420"/>
        <w:rPr>
          <w:del w:id="563" w:author="Microsoft Office 用户" w:date="2016-03-13T19:26:00Z"/>
          <w:color w:val="4A4A4A"/>
        </w:rPr>
        <w:pPrChange w:id="564" w:author="Microsoft Office 用户" w:date="2016-03-13T19:26:00Z">
          <w:pPr/>
        </w:pPrChange>
      </w:pPr>
      <w:bookmarkStart w:id="565" w:name="_GoBack"/>
      <w:bookmarkEnd w:id="565"/>
      <w:del w:id="566" w:author="Microsoft Office 用户" w:date="2016-03-13T19:26:00Z">
        <w:r w:rsidDel="00D8513C">
          <w:rPr>
            <w:rFonts w:ascii="Arial" w:hAnsi="Arial" w:cs="Arial"/>
            <w:color w:val="262626"/>
            <w:sz w:val="28"/>
            <w:szCs w:val="28"/>
          </w:rPr>
          <w:delText xml:space="preserve">   </w:delText>
        </w:r>
      </w:del>
      <w:r w:rsidRPr="00D8513C">
        <w:rPr>
          <w:color w:val="4A4A4A"/>
          <w:rPrChange w:id="567" w:author="Microsoft Office 用户" w:date="2016-03-13T19:26:00Z">
            <w:rPr>
              <w:rFonts w:ascii="Arial" w:hAnsi="Arial" w:cs="Arial"/>
              <w:color w:val="262626"/>
              <w:sz w:val="28"/>
              <w:szCs w:val="28"/>
            </w:rPr>
          </w:rPrChange>
        </w:rPr>
        <w:t>比特币区块链即是一种典型的公有链。比特币的区块链作为一种公开账本，具有人人皆可参与的特性。也就是说任何人都可以发起一笔交易，任何人也都可以参与验证交易，任何人也都可以同时读取区块链上的所有信息。不仅是比特币区块链，其他各类山寨币由于基本模仿了比特币的架构，以建立一种支付验证体系为目的，因此也基本都属于公有链的范畴。在以太坊创始人</w:t>
      </w:r>
      <w:r w:rsidRPr="00D8513C">
        <w:rPr>
          <w:color w:val="4A4A4A"/>
          <w:rPrChange w:id="568" w:author="Microsoft Office 用户" w:date="2016-03-13T19:26:00Z">
            <w:rPr>
              <w:rFonts w:ascii="Arial" w:hAnsi="Arial" w:cs="Arial"/>
              <w:color w:val="262626"/>
              <w:sz w:val="28"/>
              <w:szCs w:val="28"/>
            </w:rPr>
          </w:rPrChange>
        </w:rPr>
        <w:t>Vitalik Buterin</w:t>
      </w:r>
      <w:r w:rsidRPr="00D8513C">
        <w:rPr>
          <w:color w:val="4A4A4A"/>
          <w:rPrChange w:id="569" w:author="Microsoft Office 用户" w:date="2016-03-13T19:26:00Z">
            <w:rPr>
              <w:rFonts w:ascii="Arial" w:hAnsi="Arial" w:cs="Arial"/>
              <w:color w:val="262626"/>
              <w:sz w:val="28"/>
              <w:szCs w:val="28"/>
            </w:rPr>
          </w:rPrChange>
        </w:rPr>
        <w:t>（</w:t>
      </w:r>
      <w:r w:rsidRPr="00D8513C">
        <w:rPr>
          <w:color w:val="4A4A4A"/>
          <w:rPrChange w:id="570" w:author="Microsoft Office 用户" w:date="2016-03-13T19:26:00Z">
            <w:rPr>
              <w:rFonts w:ascii="Arial" w:hAnsi="Arial" w:cs="Arial"/>
              <w:color w:val="262626"/>
              <w:sz w:val="28"/>
              <w:szCs w:val="28"/>
            </w:rPr>
          </w:rPrChange>
        </w:rPr>
        <w:t>2015</w:t>
      </w:r>
      <w:r w:rsidRPr="00D8513C">
        <w:rPr>
          <w:color w:val="4A4A4A"/>
          <w:rPrChange w:id="571" w:author="Microsoft Office 用户" w:date="2016-03-13T19:26:00Z">
            <w:rPr>
              <w:rFonts w:ascii="Arial" w:hAnsi="Arial" w:cs="Arial"/>
              <w:color w:val="262626"/>
              <w:sz w:val="28"/>
              <w:szCs w:val="28"/>
            </w:rPr>
          </w:rPrChange>
        </w:rPr>
        <w:t>）的定义中，公有链的特性被定义为任何人都可参与到共识机制中的区块链组织架构，即任何人都可以参与到决定一个新的区块是否被加入到链上，不论是以工作量证明的方式还是以持有量证明（</w:t>
      </w:r>
      <w:r w:rsidRPr="00D8513C">
        <w:rPr>
          <w:color w:val="4A4A4A"/>
          <w:rPrChange w:id="572" w:author="Microsoft Office 用户" w:date="2016-03-13T19:26:00Z">
            <w:rPr>
              <w:rFonts w:ascii="Arial" w:hAnsi="Arial" w:cs="Arial"/>
              <w:color w:val="262626"/>
              <w:sz w:val="28"/>
              <w:szCs w:val="28"/>
            </w:rPr>
          </w:rPrChange>
        </w:rPr>
        <w:t>Proof-of-Stake</w:t>
      </w:r>
      <w:r w:rsidRPr="00D8513C">
        <w:rPr>
          <w:color w:val="4A4A4A"/>
          <w:rPrChange w:id="573" w:author="Microsoft Office 用户" w:date="2016-03-13T19:26:00Z">
            <w:rPr>
              <w:rFonts w:ascii="Arial" w:hAnsi="Arial" w:cs="Arial"/>
              <w:color w:val="262626"/>
              <w:sz w:val="28"/>
              <w:szCs w:val="28"/>
            </w:rPr>
          </w:rPrChange>
        </w:rPr>
        <w:t>）参与其中。</w:t>
      </w:r>
    </w:p>
    <w:p w14:paraId="2483BE9E" w14:textId="77777777" w:rsidR="00D8513C" w:rsidRPr="00D8513C" w:rsidRDefault="00D8513C" w:rsidP="00D8513C">
      <w:pPr>
        <w:pStyle w:val="a7"/>
        <w:shd w:val="clear" w:color="auto" w:fill="FFFFFF"/>
        <w:spacing w:before="0" w:beforeAutospacing="0" w:after="0" w:afterAutospacing="0" w:line="450" w:lineRule="atLeast"/>
        <w:ind w:firstLine="420"/>
        <w:rPr>
          <w:ins w:id="574" w:author="Microsoft Office 用户" w:date="2016-03-13T19:26:00Z"/>
          <w:rFonts w:hint="eastAsia"/>
          <w:color w:val="4A4A4A"/>
          <w:rPrChange w:id="575" w:author="Microsoft Office 用户" w:date="2016-03-13T19:26:00Z">
            <w:rPr>
              <w:ins w:id="576" w:author="Microsoft Office 用户" w:date="2016-03-13T19:26:00Z"/>
              <w:rFonts w:ascii="Arial" w:hAnsi="Arial" w:cs="Arial"/>
              <w:color w:val="262626"/>
              <w:sz w:val="28"/>
              <w:szCs w:val="28"/>
            </w:rPr>
          </w:rPrChange>
        </w:rPr>
        <w:pPrChange w:id="577" w:author="Microsoft Office 用户" w:date="2016-03-13T19:26:00Z">
          <w:pPr>
            <w:autoSpaceDE w:val="0"/>
            <w:autoSpaceDN w:val="0"/>
            <w:adjustRightInd w:val="0"/>
          </w:pPr>
        </w:pPrChange>
      </w:pPr>
    </w:p>
    <w:p w14:paraId="2589D514" w14:textId="65B9A3FA" w:rsidR="00A4777B" w:rsidRPr="00D8513C" w:rsidRDefault="00612E0D" w:rsidP="00D8513C">
      <w:pPr>
        <w:pStyle w:val="a7"/>
        <w:shd w:val="clear" w:color="auto" w:fill="FFFFFF"/>
        <w:spacing w:before="0" w:beforeAutospacing="0" w:after="0" w:afterAutospacing="0" w:line="450" w:lineRule="atLeast"/>
        <w:ind w:firstLine="420"/>
        <w:rPr>
          <w:color w:val="4A4A4A"/>
          <w:rPrChange w:id="578" w:author="Microsoft Office 用户" w:date="2016-03-13T19:26:00Z">
            <w:rPr/>
          </w:rPrChange>
        </w:rPr>
        <w:pPrChange w:id="579" w:author="Microsoft Office 用户" w:date="2016-03-13T19:26:00Z">
          <w:pPr/>
        </w:pPrChange>
      </w:pPr>
      <w:del w:id="580" w:author="Microsoft Office 用户" w:date="2016-03-13T19:26:00Z">
        <w:r w:rsidRPr="00D8513C" w:rsidDel="00D8513C">
          <w:rPr>
            <w:color w:val="4A4A4A"/>
            <w:rPrChange w:id="581" w:author="Microsoft Office 用户" w:date="2016-03-13T19:26:00Z">
              <w:rPr>
                <w:rFonts w:ascii="Arial" w:hAnsi="Arial" w:cs="Arial"/>
                <w:color w:val="262626"/>
                <w:sz w:val="28"/>
                <w:szCs w:val="28"/>
              </w:rPr>
            </w:rPrChange>
          </w:rPr>
          <w:delText xml:space="preserve">    </w:delText>
        </w:r>
      </w:del>
      <w:r w:rsidRPr="00D8513C">
        <w:rPr>
          <w:color w:val="4A4A4A"/>
          <w:rPrChange w:id="582" w:author="Microsoft Office 用户" w:date="2016-03-13T19:26:00Z">
            <w:rPr>
              <w:rFonts w:ascii="Arial" w:hAnsi="Arial" w:cs="Arial"/>
              <w:color w:val="262626"/>
              <w:sz w:val="28"/>
              <w:szCs w:val="28"/>
            </w:rPr>
          </w:rPrChange>
        </w:rPr>
        <w:t>由于比特币区块链形成最早，同时比特币持有人、验证节点、矿工广泛分布于全球，因此在</w:t>
      </w:r>
      <w:r w:rsidRPr="00D8513C">
        <w:rPr>
          <w:color w:val="4A4A4A"/>
          <w:rPrChange w:id="583" w:author="Microsoft Office 用户" w:date="2016-03-13T19:26:00Z">
            <w:rPr>
              <w:rFonts w:ascii="Arial" w:hAnsi="Arial" w:cs="Arial"/>
              <w:color w:val="262626"/>
              <w:sz w:val="28"/>
              <w:szCs w:val="28"/>
            </w:rPr>
          </w:rPrChange>
        </w:rPr>
        <w:t>800</w:t>
      </w:r>
      <w:r w:rsidRPr="00D8513C">
        <w:rPr>
          <w:color w:val="4A4A4A"/>
          <w:rPrChange w:id="584" w:author="Microsoft Office 用户" w:date="2016-03-13T19:26:00Z">
            <w:rPr>
              <w:rFonts w:ascii="Arial" w:hAnsi="Arial" w:cs="Arial"/>
              <w:color w:val="262626"/>
              <w:sz w:val="28"/>
              <w:szCs w:val="28"/>
            </w:rPr>
          </w:rPrChange>
        </w:rPr>
        <w:t>多</w:t>
      </w:r>
      <w:r w:rsidRPr="00D8513C">
        <w:rPr>
          <w:color w:val="4A4A4A"/>
          <w:rPrChange w:id="585" w:author="Microsoft Office 用户" w:date="2016-03-13T19:26:00Z">
            <w:rPr>
              <w:rFonts w:ascii="Arial" w:hAnsi="Arial" w:cs="Arial"/>
              <w:color w:val="262626"/>
              <w:sz w:val="28"/>
              <w:szCs w:val="28"/>
            </w:rPr>
          </w:rPrChange>
        </w:rPr>
        <w:t>p</w:t>
      </w:r>
      <w:r w:rsidRPr="00D8513C">
        <w:rPr>
          <w:color w:val="4A4A4A"/>
          <w:rPrChange w:id="586" w:author="Microsoft Office 用户" w:date="2016-03-13T19:26:00Z">
            <w:rPr>
              <w:rFonts w:ascii="Arial" w:hAnsi="Arial" w:cs="Arial"/>
              <w:color w:val="262626"/>
              <w:sz w:val="28"/>
              <w:szCs w:val="28"/>
            </w:rPr>
          </w:rPrChange>
        </w:rPr>
        <w:t>的全网算力支持下，比特币区块链即成为了所有公有链中最为强健、最为安全的代表。</w:t>
      </w:r>
    </w:p>
    <w:p w14:paraId="33C01FF5" w14:textId="04F045CE" w:rsidR="00A4777B" w:rsidRDefault="00F268CA" w:rsidP="00F268CA">
      <w:pPr>
        <w:pStyle w:val="4"/>
      </w:pPr>
      <w:r>
        <w:t>2</w:t>
      </w:r>
      <w:r w:rsidR="00A4777B">
        <w:rPr>
          <w:rFonts w:hint="eastAsia"/>
        </w:rPr>
        <w:t>私有</w:t>
      </w:r>
      <w:r w:rsidR="00A4777B">
        <w:t>链</w:t>
      </w:r>
    </w:p>
    <w:p w14:paraId="401608D3" w14:textId="38B88107" w:rsidR="009E6048" w:rsidRPr="00511AED" w:rsidRDefault="00511AED" w:rsidP="009E6048">
      <w:pPr>
        <w:autoSpaceDE w:val="0"/>
        <w:autoSpaceDN w:val="0"/>
        <w:adjustRightInd w:val="0"/>
        <w:rPr>
          <w:rFonts w:ascii="Helvetica" w:hAnsi="Helvetica" w:cs="Helvetica"/>
          <w:sz w:val="28"/>
          <w:szCs w:val="28"/>
        </w:rPr>
      </w:pPr>
      <w:r>
        <w:rPr>
          <w:rFonts w:ascii="Helvetica" w:hAnsi="Helvetica" w:cs="Helvetica"/>
          <w:sz w:val="28"/>
          <w:szCs w:val="28"/>
        </w:rPr>
        <w:t xml:space="preserve">   </w:t>
      </w:r>
      <w:r w:rsidR="009E6048" w:rsidRPr="00511AED">
        <w:rPr>
          <w:rFonts w:ascii="Helvetica" w:hAnsi="Helvetica" w:cs="Helvetica"/>
          <w:sz w:val="28"/>
          <w:szCs w:val="28"/>
        </w:rPr>
        <w:t>正是由于比特币区块链作为公用链具有以上的局限性，导致了当前大多数金融巨头所热衷的区块链技术研究并不以比特币区块链或者公有链为开发目标。然而虽然广泛被认为除了公有链以外的各种尝试均被称为私有链，但事实上私有链也被分为了两种细分类型，分别为财团链或者半管制私有链，以及纯私有链或全管制私有链。</w:t>
      </w:r>
    </w:p>
    <w:p w14:paraId="285D57BA" w14:textId="77777777" w:rsidR="009E6048" w:rsidRPr="00511AED" w:rsidRDefault="009E6048" w:rsidP="009E6048">
      <w:pPr>
        <w:autoSpaceDE w:val="0"/>
        <w:autoSpaceDN w:val="0"/>
        <w:adjustRightInd w:val="0"/>
        <w:rPr>
          <w:rFonts w:ascii="Helvetica" w:hAnsi="Helvetica" w:cs="Helvetica"/>
          <w:sz w:val="28"/>
          <w:szCs w:val="28"/>
        </w:rPr>
      </w:pPr>
      <w:r w:rsidRPr="00511AED">
        <w:rPr>
          <w:rFonts w:ascii="Helvetica" w:hAnsi="Helvetica" w:cs="Helvetica"/>
          <w:sz w:val="28"/>
          <w:szCs w:val="28"/>
        </w:rPr>
        <w:t>财团链指的是共识机制的参与需经历提前的筛选，并非所有人都可对链上的区块进行验证。举例来说，一个由</w:t>
      </w:r>
      <w:r w:rsidRPr="00511AED">
        <w:rPr>
          <w:rFonts w:ascii="Helvetica" w:hAnsi="Helvetica" w:cs="Helvetica"/>
          <w:sz w:val="28"/>
          <w:szCs w:val="28"/>
        </w:rPr>
        <w:t>15</w:t>
      </w:r>
      <w:r w:rsidRPr="00511AED">
        <w:rPr>
          <w:rFonts w:ascii="Helvetica" w:hAnsi="Helvetica" w:cs="Helvetica"/>
          <w:sz w:val="28"/>
          <w:szCs w:val="28"/>
        </w:rPr>
        <w:t>个金融机构组成的财团，设置了规则，要求超过</w:t>
      </w:r>
      <w:r w:rsidRPr="00511AED">
        <w:rPr>
          <w:rFonts w:ascii="Helvetica" w:hAnsi="Helvetica" w:cs="Helvetica"/>
          <w:sz w:val="28"/>
          <w:szCs w:val="28"/>
        </w:rPr>
        <w:t>10</w:t>
      </w:r>
      <w:r w:rsidRPr="00511AED">
        <w:rPr>
          <w:rFonts w:ascii="Helvetica" w:hAnsi="Helvetica" w:cs="Helvetica"/>
          <w:sz w:val="28"/>
          <w:szCs w:val="28"/>
        </w:rPr>
        <w:t>个以上的金融机构签署过的区块才能够被认证上链，对已上链的区块验证可以是公开的，也可以是对特</w:t>
      </w:r>
      <w:r w:rsidRPr="00511AED">
        <w:rPr>
          <w:rFonts w:ascii="Helvetica" w:hAnsi="Helvetica" w:cs="Helvetica"/>
          <w:sz w:val="28"/>
          <w:szCs w:val="28"/>
        </w:rPr>
        <w:lastRenderedPageBreak/>
        <w:t>点参与者进行限制性开放的，但除了金融机构组成的财团内部以外的节点是不能参与共识机制的认证的。</w:t>
      </w:r>
    </w:p>
    <w:p w14:paraId="22D020B6" w14:textId="1FFB4294" w:rsidR="00A4777B" w:rsidRDefault="009E6048" w:rsidP="008F4A47">
      <w:pPr>
        <w:autoSpaceDE w:val="0"/>
        <w:autoSpaceDN w:val="0"/>
        <w:adjustRightInd w:val="0"/>
        <w:ind w:firstLine="420"/>
        <w:rPr>
          <w:rFonts w:ascii="Helvetica" w:hAnsi="Helvetica" w:cs="Helvetica"/>
          <w:sz w:val="28"/>
          <w:szCs w:val="28"/>
        </w:rPr>
      </w:pPr>
      <w:r w:rsidRPr="00511AED">
        <w:rPr>
          <w:rFonts w:ascii="Helvetica" w:hAnsi="Helvetica" w:cs="Helvetica"/>
          <w:sz w:val="28"/>
          <w:szCs w:val="28"/>
        </w:rPr>
        <w:t>纯私有链则是整个区块链的共识机制、验证、读取等行为均被严格限制在一个范围以内，其作用与企业数据库管理、内部审计等相似，仅对特定主体内部开放，并不以任何形式对外公开。</w:t>
      </w:r>
    </w:p>
    <w:p w14:paraId="1693A5EC" w14:textId="10B2AD81" w:rsidR="006F7A0F" w:rsidRDefault="006F7A0F" w:rsidP="00F268CA">
      <w:pPr>
        <w:pStyle w:val="4"/>
      </w:pPr>
      <w:r>
        <w:t>3</w:t>
      </w:r>
      <w:r>
        <w:t>联盟链</w:t>
      </w:r>
    </w:p>
    <w:p w14:paraId="092CB968" w14:textId="225942AD" w:rsidR="001E74EE" w:rsidRPr="00682E98" w:rsidRDefault="001E74EE" w:rsidP="00682E98">
      <w:pPr>
        <w:autoSpaceDE w:val="0"/>
        <w:autoSpaceDN w:val="0"/>
        <w:adjustRightInd w:val="0"/>
        <w:ind w:firstLine="560"/>
        <w:rPr>
          <w:rFonts w:ascii="Times" w:hAnsi="Times" w:cs="Times"/>
          <w:color w:val="252525"/>
          <w:sz w:val="28"/>
          <w:szCs w:val="28"/>
        </w:rPr>
      </w:pPr>
      <w:r w:rsidRPr="00682E98">
        <w:rPr>
          <w:rFonts w:ascii="Times" w:hAnsi="Times" w:cs="Times"/>
          <w:color w:val="252525"/>
          <w:sz w:val="28"/>
          <w:szCs w:val="28"/>
        </w:rPr>
        <w:t>联盟区块链是指其共识过程受到预选节点控制的区块链</w:t>
      </w:r>
      <w:r w:rsidR="00FB611E">
        <w:rPr>
          <w:rFonts w:ascii="Times" w:hAnsi="Times" w:cs="Times"/>
          <w:color w:val="252525"/>
          <w:sz w:val="28"/>
          <w:szCs w:val="28"/>
        </w:rPr>
        <w:t>。</w:t>
      </w:r>
      <w:r w:rsidRPr="00682E98">
        <w:rPr>
          <w:rFonts w:ascii="Times" w:hAnsi="Times" w:cs="Times"/>
          <w:color w:val="252525"/>
          <w:sz w:val="28"/>
          <w:szCs w:val="28"/>
        </w:rPr>
        <w:t>例如</w:t>
      </w:r>
      <w:r w:rsidR="00FB611E">
        <w:rPr>
          <w:rFonts w:ascii="Times" w:hAnsi="Times" w:cs="Times"/>
          <w:color w:val="252525"/>
          <w:sz w:val="28"/>
          <w:szCs w:val="28"/>
        </w:rPr>
        <w:t>，</w:t>
      </w:r>
      <w:r w:rsidRPr="00682E98">
        <w:rPr>
          <w:rFonts w:ascii="Times" w:hAnsi="Times" w:cs="Times"/>
          <w:color w:val="252525"/>
          <w:sz w:val="28"/>
          <w:szCs w:val="28"/>
        </w:rPr>
        <w:t>不妨想象一个有</w:t>
      </w:r>
      <w:r w:rsidRPr="00682E98">
        <w:rPr>
          <w:rFonts w:ascii="Times" w:hAnsi="Times" w:cs="Times"/>
          <w:color w:val="252525"/>
          <w:sz w:val="28"/>
          <w:szCs w:val="28"/>
        </w:rPr>
        <w:t>15</w:t>
      </w:r>
      <w:r w:rsidRPr="00682E98">
        <w:rPr>
          <w:rFonts w:ascii="Times" w:hAnsi="Times" w:cs="Times"/>
          <w:color w:val="252525"/>
          <w:sz w:val="28"/>
          <w:szCs w:val="28"/>
        </w:rPr>
        <w:t>个金融机构组成的共同体</w:t>
      </w:r>
      <w:r w:rsidR="00FB611E">
        <w:rPr>
          <w:rFonts w:ascii="Times" w:hAnsi="Times" w:cs="Times"/>
          <w:color w:val="252525"/>
          <w:sz w:val="28"/>
          <w:szCs w:val="28"/>
        </w:rPr>
        <w:t>，</w:t>
      </w:r>
      <w:r w:rsidRPr="00682E98">
        <w:rPr>
          <w:rFonts w:ascii="Times" w:hAnsi="Times" w:cs="Times"/>
          <w:color w:val="252525"/>
          <w:sz w:val="28"/>
          <w:szCs w:val="28"/>
        </w:rPr>
        <w:t>每个机构都运行着一个节点</w:t>
      </w:r>
      <w:r w:rsidR="00FB611E">
        <w:rPr>
          <w:rFonts w:ascii="Times" w:hAnsi="Times" w:cs="Times"/>
          <w:color w:val="252525"/>
          <w:sz w:val="28"/>
          <w:szCs w:val="28"/>
        </w:rPr>
        <w:t>，</w:t>
      </w:r>
      <w:r w:rsidRPr="00682E98">
        <w:rPr>
          <w:rFonts w:ascii="Times" w:hAnsi="Times" w:cs="Times"/>
          <w:color w:val="252525"/>
          <w:sz w:val="28"/>
          <w:szCs w:val="28"/>
        </w:rPr>
        <w:t>而且为了使每个区块生效需要获得其中</w:t>
      </w:r>
      <w:r w:rsidRPr="00682E98">
        <w:rPr>
          <w:rFonts w:ascii="Times" w:hAnsi="Times" w:cs="Times"/>
          <w:color w:val="252525"/>
          <w:sz w:val="28"/>
          <w:szCs w:val="28"/>
        </w:rPr>
        <w:t>10</w:t>
      </w:r>
      <w:r w:rsidRPr="00682E98">
        <w:rPr>
          <w:rFonts w:ascii="Times" w:hAnsi="Times" w:cs="Times"/>
          <w:color w:val="252525"/>
          <w:sz w:val="28"/>
          <w:szCs w:val="28"/>
        </w:rPr>
        <w:t>个机构的确认</w:t>
      </w:r>
      <w:r w:rsidRPr="00682E98">
        <w:rPr>
          <w:rFonts w:ascii="Times" w:hAnsi="Times" w:cs="Times"/>
          <w:color w:val="252525"/>
          <w:sz w:val="28"/>
          <w:szCs w:val="28"/>
        </w:rPr>
        <w:t>(2/3</w:t>
      </w:r>
      <w:r w:rsidRPr="00682E98">
        <w:rPr>
          <w:rFonts w:ascii="Times" w:hAnsi="Times" w:cs="Times"/>
          <w:color w:val="252525"/>
          <w:sz w:val="28"/>
          <w:szCs w:val="28"/>
        </w:rPr>
        <w:t>确认</w:t>
      </w:r>
      <w:r w:rsidRPr="00682E98">
        <w:rPr>
          <w:rFonts w:ascii="Times" w:hAnsi="Times" w:cs="Times"/>
          <w:color w:val="252525"/>
          <w:sz w:val="28"/>
          <w:szCs w:val="28"/>
        </w:rPr>
        <w:t>)</w:t>
      </w:r>
      <w:r w:rsidRPr="00682E98">
        <w:rPr>
          <w:rFonts w:ascii="Times" w:hAnsi="Times" w:cs="Times"/>
          <w:color w:val="252525"/>
          <w:sz w:val="28"/>
          <w:szCs w:val="28"/>
        </w:rPr>
        <w:t>。区块链或许允许每个人都可读取</w:t>
      </w:r>
      <w:r w:rsidR="00F606EE">
        <w:rPr>
          <w:rFonts w:ascii="Times" w:hAnsi="Times" w:cs="Times"/>
          <w:color w:val="252525"/>
          <w:sz w:val="28"/>
          <w:szCs w:val="28"/>
        </w:rPr>
        <w:t>，</w:t>
      </w:r>
      <w:r w:rsidRPr="00682E98">
        <w:rPr>
          <w:rFonts w:ascii="Times" w:hAnsi="Times" w:cs="Times"/>
          <w:color w:val="252525"/>
          <w:sz w:val="28"/>
          <w:szCs w:val="28"/>
        </w:rPr>
        <w:t>或者只受限于参与者</w:t>
      </w:r>
      <w:r w:rsidRPr="00682E98">
        <w:rPr>
          <w:rFonts w:ascii="Times" w:hAnsi="Times" w:cs="Times"/>
          <w:color w:val="252525"/>
          <w:sz w:val="28"/>
          <w:szCs w:val="28"/>
        </w:rPr>
        <w:t>,</w:t>
      </w:r>
      <w:r w:rsidRPr="00682E98">
        <w:rPr>
          <w:rFonts w:ascii="Times" w:hAnsi="Times" w:cs="Times"/>
          <w:color w:val="252525"/>
          <w:sz w:val="28"/>
          <w:szCs w:val="28"/>
        </w:rPr>
        <w:t>或走混合型路线</w:t>
      </w:r>
      <w:r w:rsidR="00F606EE">
        <w:rPr>
          <w:rFonts w:ascii="Times" w:hAnsi="Times" w:cs="Times"/>
          <w:color w:val="252525"/>
          <w:sz w:val="28"/>
          <w:szCs w:val="28"/>
        </w:rPr>
        <w:t>，</w:t>
      </w:r>
      <w:r w:rsidRPr="00682E98">
        <w:rPr>
          <w:rFonts w:ascii="Times" w:hAnsi="Times" w:cs="Times"/>
          <w:color w:val="252525"/>
          <w:sz w:val="28"/>
          <w:szCs w:val="28"/>
        </w:rPr>
        <w:t>例如区块的根哈希及其</w:t>
      </w:r>
      <w:r w:rsidRPr="00682E98">
        <w:rPr>
          <w:rFonts w:ascii="Times" w:hAnsi="Times" w:cs="Times"/>
          <w:color w:val="252525"/>
          <w:sz w:val="28"/>
          <w:szCs w:val="28"/>
        </w:rPr>
        <w:t>API(</w:t>
      </w:r>
      <w:r w:rsidRPr="00682E98">
        <w:rPr>
          <w:rFonts w:ascii="Times" w:hAnsi="Times" w:cs="Times"/>
          <w:color w:val="252525"/>
          <w:sz w:val="28"/>
          <w:szCs w:val="28"/>
        </w:rPr>
        <w:t>应用程序接口</w:t>
      </w:r>
      <w:r w:rsidRPr="00682E98">
        <w:rPr>
          <w:rFonts w:ascii="Times" w:hAnsi="Times" w:cs="Times"/>
          <w:color w:val="252525"/>
          <w:sz w:val="28"/>
          <w:szCs w:val="28"/>
        </w:rPr>
        <w:t>)</w:t>
      </w:r>
      <w:r w:rsidRPr="00682E98">
        <w:rPr>
          <w:rFonts w:ascii="Times" w:hAnsi="Times" w:cs="Times"/>
          <w:color w:val="252525"/>
          <w:sz w:val="28"/>
          <w:szCs w:val="28"/>
        </w:rPr>
        <w:t>对外公开</w:t>
      </w:r>
      <w:r w:rsidR="00F606EE">
        <w:rPr>
          <w:rFonts w:ascii="Times" w:hAnsi="Times" w:cs="Times"/>
          <w:color w:val="252525"/>
          <w:sz w:val="28"/>
          <w:szCs w:val="28"/>
        </w:rPr>
        <w:t>，</w:t>
      </w:r>
      <w:r w:rsidRPr="00682E98">
        <w:rPr>
          <w:rFonts w:ascii="Times" w:hAnsi="Times" w:cs="Times"/>
          <w:color w:val="252525"/>
          <w:sz w:val="28"/>
          <w:szCs w:val="28"/>
        </w:rPr>
        <w:t>API</w:t>
      </w:r>
      <w:r w:rsidRPr="00682E98">
        <w:rPr>
          <w:rFonts w:ascii="Times" w:hAnsi="Times" w:cs="Times"/>
          <w:color w:val="252525"/>
          <w:sz w:val="28"/>
          <w:szCs w:val="28"/>
        </w:rPr>
        <w:t>可允许外界用来作有限次数的查询和获取区块链状态的信息。这些区块链可视为</w:t>
      </w:r>
      <w:r w:rsidRPr="00682E98">
        <w:rPr>
          <w:rFonts w:ascii="Times" w:hAnsi="Times" w:cs="Times"/>
          <w:color w:val="252525"/>
          <w:sz w:val="28"/>
          <w:szCs w:val="28"/>
        </w:rPr>
        <w:t>“</w:t>
      </w:r>
      <w:r w:rsidRPr="00682E98">
        <w:rPr>
          <w:rFonts w:ascii="Times" w:hAnsi="Times" w:cs="Times"/>
          <w:color w:val="252525"/>
          <w:sz w:val="28"/>
          <w:szCs w:val="28"/>
        </w:rPr>
        <w:t>部分去中心化</w:t>
      </w:r>
      <w:r w:rsidRPr="00682E98">
        <w:rPr>
          <w:rFonts w:ascii="Times" w:hAnsi="Times" w:cs="Times"/>
          <w:color w:val="252525"/>
          <w:sz w:val="28"/>
          <w:szCs w:val="28"/>
        </w:rPr>
        <w:t>”</w:t>
      </w:r>
      <w:r w:rsidRPr="00682E98">
        <w:rPr>
          <w:rFonts w:ascii="Times" w:hAnsi="Times" w:cs="Times"/>
          <w:color w:val="252525"/>
          <w:sz w:val="28"/>
          <w:szCs w:val="28"/>
        </w:rPr>
        <w:t>。</w:t>
      </w:r>
      <w:r w:rsidRPr="00682E98">
        <w:rPr>
          <w:rFonts w:ascii="Times" w:hAnsi="Times" w:cs="Times"/>
          <w:color w:val="252525"/>
          <w:sz w:val="28"/>
          <w:szCs w:val="28"/>
        </w:rPr>
        <w:t xml:space="preserve"> </w:t>
      </w:r>
    </w:p>
    <w:p w14:paraId="2FDF29FB" w14:textId="60E2327D" w:rsidR="00321C59" w:rsidRDefault="00321C59" w:rsidP="00511AED">
      <w:pPr>
        <w:autoSpaceDE w:val="0"/>
        <w:autoSpaceDN w:val="0"/>
        <w:adjustRightInd w:val="0"/>
        <w:rPr>
          <w:shd w:val="clear" w:color="auto" w:fill="FFFFFF"/>
        </w:rPr>
      </w:pPr>
    </w:p>
    <w:p w14:paraId="72DF80BE" w14:textId="31B6F426" w:rsidR="00972134" w:rsidRDefault="00972134" w:rsidP="00F268CA">
      <w:pPr>
        <w:pStyle w:val="4"/>
        <w:rPr>
          <w:shd w:val="clear" w:color="auto" w:fill="FFFFFF"/>
        </w:rPr>
      </w:pPr>
      <w:r>
        <w:rPr>
          <w:shd w:val="clear" w:color="auto" w:fill="FFFFFF"/>
        </w:rPr>
        <w:t>4</w:t>
      </w:r>
      <w:r>
        <w:rPr>
          <w:rFonts w:hint="eastAsia"/>
          <w:shd w:val="clear" w:color="auto" w:fill="FFFFFF"/>
        </w:rPr>
        <w:t>侧</w:t>
      </w:r>
      <w:r>
        <w:rPr>
          <w:shd w:val="clear" w:color="auto" w:fill="FFFFFF"/>
        </w:rPr>
        <w:t>链</w:t>
      </w:r>
    </w:p>
    <w:p w14:paraId="7D793647" w14:textId="5CCFBB60" w:rsidR="00321C59" w:rsidRDefault="00980222" w:rsidP="00266123">
      <w:pPr>
        <w:autoSpaceDE w:val="0"/>
        <w:autoSpaceDN w:val="0"/>
        <w:adjustRightInd w:val="0"/>
        <w:ind w:firstLine="560"/>
        <w:rPr>
          <w:rFonts w:ascii="Times" w:hAnsi="Times" w:cs="Times"/>
          <w:color w:val="252525"/>
          <w:sz w:val="28"/>
          <w:szCs w:val="28"/>
        </w:rPr>
      </w:pPr>
      <w:r w:rsidRPr="00980222">
        <w:rPr>
          <w:rFonts w:ascii="Times" w:hAnsi="Times" w:cs="Times"/>
          <w:color w:val="252525"/>
          <w:sz w:val="28"/>
          <w:szCs w:val="28"/>
        </w:rPr>
        <w:t>侧链通过一种双向柳丁方式，</w:t>
      </w:r>
      <w:r w:rsidRPr="00980222">
        <w:rPr>
          <w:rFonts w:ascii="Times" w:hAnsi="Times" w:cs="Times" w:hint="eastAsia"/>
          <w:color w:val="252525"/>
          <w:sz w:val="28"/>
          <w:szCs w:val="28"/>
        </w:rPr>
        <w:t>允许</w:t>
      </w:r>
      <w:r w:rsidRPr="00980222">
        <w:rPr>
          <w:rFonts w:ascii="Times" w:hAnsi="Times" w:cs="Times"/>
          <w:color w:val="252525"/>
          <w:sz w:val="28"/>
          <w:szCs w:val="28"/>
        </w:rPr>
        <w:t>资产从比特币主</w:t>
      </w:r>
      <w:r w:rsidRPr="00980222">
        <w:rPr>
          <w:rFonts w:ascii="Times" w:hAnsi="Times" w:cs="Times" w:hint="eastAsia"/>
          <w:color w:val="252525"/>
          <w:sz w:val="28"/>
          <w:szCs w:val="28"/>
        </w:rPr>
        <w:t>区块</w:t>
      </w:r>
      <w:r w:rsidRPr="00980222">
        <w:rPr>
          <w:rFonts w:ascii="Times" w:hAnsi="Times" w:cs="Times"/>
          <w:color w:val="252525"/>
          <w:sz w:val="28"/>
          <w:szCs w:val="28"/>
        </w:rPr>
        <w:t>链移动到另一条区块链。</w:t>
      </w:r>
      <w:r w:rsidRPr="00980222">
        <w:rPr>
          <w:rFonts w:ascii="Times" w:hAnsi="Times" w:cs="Times" w:hint="eastAsia"/>
          <w:color w:val="252525"/>
          <w:sz w:val="28"/>
          <w:szCs w:val="28"/>
        </w:rPr>
        <w:t>这</w:t>
      </w:r>
      <w:r w:rsidRPr="00980222">
        <w:rPr>
          <w:rFonts w:ascii="Times" w:hAnsi="Times" w:cs="Times"/>
          <w:color w:val="252525"/>
          <w:sz w:val="28"/>
          <w:szCs w:val="28"/>
        </w:rPr>
        <w:t>使用户能用他们已有的资产来使用新的和创新的加密货币系统。</w:t>
      </w:r>
    </w:p>
    <w:p w14:paraId="387F3209" w14:textId="77777777" w:rsidR="00E83220" w:rsidRPr="00E83220" w:rsidRDefault="00B030DE" w:rsidP="00E83220">
      <w:pPr>
        <w:ind w:firstLine="420"/>
        <w:rPr>
          <w:rFonts w:ascii="Times" w:hAnsi="Times" w:cs="Times"/>
          <w:color w:val="252525"/>
          <w:sz w:val="28"/>
          <w:szCs w:val="28"/>
        </w:rPr>
      </w:pPr>
      <w:r>
        <w:rPr>
          <w:rFonts w:ascii="Times" w:hAnsi="Times" w:cs="Times"/>
          <w:color w:val="252525"/>
          <w:sz w:val="28"/>
          <w:szCs w:val="28"/>
        </w:rPr>
        <w:t>Blockstream</w:t>
      </w:r>
      <w:r>
        <w:rPr>
          <w:rFonts w:ascii="Times" w:hAnsi="Times" w:cs="Times"/>
          <w:color w:val="252525"/>
          <w:sz w:val="28"/>
          <w:szCs w:val="28"/>
        </w:rPr>
        <w:t>发布了</w:t>
      </w:r>
      <w:r w:rsidR="005B3D64">
        <w:rPr>
          <w:rFonts w:ascii="Times" w:hAnsi="Times" w:cs="Times"/>
          <w:color w:val="252525"/>
          <w:sz w:val="28"/>
          <w:szCs w:val="28"/>
        </w:rPr>
        <w:t>全球第一个侧链项目，</w:t>
      </w:r>
      <w:r w:rsidR="00E83220" w:rsidRPr="00E83220">
        <w:rPr>
          <w:rFonts w:ascii="Times" w:hAnsi="Times" w:cs="Times" w:hint="eastAsia"/>
          <w:color w:val="252525"/>
          <w:sz w:val="28"/>
          <w:szCs w:val="28"/>
        </w:rPr>
        <w:t>侧链是能够与其它侧链和比特币区块链互相操作的区块链，避免了流动不足、市场波动、碎片化、安全漏洞和与其它密码学货币相关的欺诈。</w:t>
      </w:r>
    </w:p>
    <w:p w14:paraId="4CA44B8D" w14:textId="77777777" w:rsidR="005808E1" w:rsidRDefault="005808E1" w:rsidP="005808E1">
      <w:pPr>
        <w:autoSpaceDE w:val="0"/>
        <w:autoSpaceDN w:val="0"/>
        <w:adjustRightInd w:val="0"/>
        <w:ind w:firstLine="560"/>
        <w:rPr>
          <w:rFonts w:ascii="Times" w:hAnsi="Times" w:cs="Times"/>
          <w:color w:val="252525"/>
          <w:sz w:val="28"/>
          <w:szCs w:val="28"/>
        </w:rPr>
      </w:pPr>
      <w:r w:rsidRPr="005808E1">
        <w:rPr>
          <w:rFonts w:ascii="Times" w:hAnsi="Times" w:cs="Times" w:hint="eastAsia"/>
          <w:color w:val="252525"/>
          <w:sz w:val="28"/>
          <w:szCs w:val="28"/>
        </w:rPr>
        <w:lastRenderedPageBreak/>
        <w:t>侧链是一个确认来自于其它区块链数据的区块链，使得比特币和其它资产能够在区块链之间进行转移，形成一个新的、开放的创新和开发平台。</w:t>
      </w:r>
    </w:p>
    <w:p w14:paraId="25AACD42" w14:textId="000CB12A" w:rsidR="00BA352A" w:rsidRDefault="00BA352A" w:rsidP="000F76C7">
      <w:pPr>
        <w:pStyle w:val="a7"/>
        <w:shd w:val="clear" w:color="auto" w:fill="FFFFFF"/>
        <w:spacing w:before="75" w:beforeAutospacing="0" w:after="300" w:afterAutospacing="0" w:line="450" w:lineRule="atLeast"/>
        <w:rPr>
          <w:rFonts w:ascii="微软雅黑" w:eastAsia="微软雅黑" w:hAnsi="微软雅黑"/>
          <w:color w:val="555555"/>
          <w:sz w:val="27"/>
          <w:szCs w:val="27"/>
        </w:rPr>
      </w:pPr>
      <w:r>
        <w:rPr>
          <w:rStyle w:val="a8"/>
          <w:rFonts w:ascii="微软雅黑" w:eastAsia="微软雅黑" w:hAnsi="微软雅黑" w:hint="eastAsia"/>
          <w:color w:val="555555"/>
          <w:sz w:val="27"/>
          <w:szCs w:val="27"/>
        </w:rPr>
        <w:t>私密交易</w:t>
      </w:r>
      <w:r>
        <w:rPr>
          <w:rStyle w:val="apple-converted-space"/>
          <w:rFonts w:ascii="微软雅黑" w:eastAsia="微软雅黑" w:hAnsi="微软雅黑" w:hint="eastAsia"/>
          <w:color w:val="555555"/>
          <w:sz w:val="27"/>
          <w:szCs w:val="27"/>
        </w:rPr>
        <w:t> </w:t>
      </w:r>
      <w:r>
        <w:rPr>
          <w:rFonts w:ascii="微软雅黑" w:eastAsia="微软雅黑" w:hAnsi="微软雅黑" w:hint="eastAsia"/>
          <w:color w:val="555555"/>
          <w:sz w:val="27"/>
          <w:szCs w:val="27"/>
        </w:rPr>
        <w:t>－ 目前，所有的比特币交易是完全公开的，尽管有些地方是匿名的。私密交易，正如其名称所暗示的，该功能仅允许交易的参与者（或他们指定的人）知道交易金额。因此而产生的交易体积会显著增大，但其包括一个可用于存储交易或其它元数据的“便签”字段，并且仍将小于诸如Zerocoin。</w:t>
      </w:r>
    </w:p>
    <w:p w14:paraId="24911ADF" w14:textId="77777777" w:rsidR="00BA352A" w:rsidRDefault="00BA352A" w:rsidP="00BA352A">
      <w:pPr>
        <w:pStyle w:val="a7"/>
        <w:shd w:val="clear" w:color="auto" w:fill="FFFFFF"/>
        <w:spacing w:before="75" w:beforeAutospacing="0" w:after="300" w:afterAutospacing="0" w:line="450" w:lineRule="atLeast"/>
        <w:rPr>
          <w:rFonts w:ascii="微软雅黑" w:eastAsia="微软雅黑" w:hAnsi="微软雅黑"/>
          <w:color w:val="555555"/>
          <w:sz w:val="27"/>
          <w:szCs w:val="27"/>
        </w:rPr>
      </w:pPr>
      <w:r>
        <w:rPr>
          <w:rStyle w:val="a8"/>
          <w:rFonts w:ascii="微软雅黑" w:eastAsia="微软雅黑" w:hAnsi="微软雅黑" w:hint="eastAsia"/>
          <w:color w:val="555555"/>
          <w:sz w:val="27"/>
          <w:szCs w:val="27"/>
        </w:rPr>
        <w:t>隔离目击者</w:t>
      </w:r>
      <w:r>
        <w:rPr>
          <w:rFonts w:ascii="微软雅黑" w:eastAsia="微软雅黑" w:hAnsi="微软雅黑" w:hint="eastAsia"/>
          <w:color w:val="555555"/>
          <w:sz w:val="27"/>
          <w:szCs w:val="27"/>
        </w:rPr>
        <w:t>（Segregated Witnesses） － 当前，比特币交易签名算法比较复杂，并且存在缺陷，导致了一个被称之为交易延展性的问题。而隔离目击者功能将消除这一问题，改善比特币软件的效率……使得那些更显著的创新成为可能，如闪电网络（Lightning Network，见下文）。</w:t>
      </w:r>
    </w:p>
    <w:p w14:paraId="6DC091D5" w14:textId="77777777" w:rsidR="00BA352A" w:rsidRDefault="00BA352A" w:rsidP="00BA352A">
      <w:pPr>
        <w:pStyle w:val="a7"/>
        <w:shd w:val="clear" w:color="auto" w:fill="FFFFFF"/>
        <w:spacing w:before="75" w:beforeAutospacing="0" w:after="300" w:afterAutospacing="0" w:line="450" w:lineRule="atLeast"/>
        <w:rPr>
          <w:rFonts w:ascii="微软雅黑" w:eastAsia="微软雅黑" w:hAnsi="微软雅黑"/>
          <w:color w:val="555555"/>
          <w:sz w:val="27"/>
          <w:szCs w:val="27"/>
        </w:rPr>
      </w:pPr>
      <w:r>
        <w:rPr>
          <w:rStyle w:val="a8"/>
          <w:rFonts w:ascii="微软雅黑" w:eastAsia="微软雅黑" w:hAnsi="微软雅黑" w:hint="eastAsia"/>
          <w:color w:val="555555"/>
          <w:sz w:val="27"/>
          <w:szCs w:val="27"/>
        </w:rPr>
        <w:t>新的操作码</w:t>
      </w:r>
      <w:r>
        <w:rPr>
          <w:rStyle w:val="apple-converted-space"/>
          <w:rFonts w:ascii="微软雅黑" w:eastAsia="微软雅黑" w:hAnsi="微软雅黑" w:hint="eastAsia"/>
          <w:color w:val="555555"/>
          <w:sz w:val="27"/>
          <w:szCs w:val="27"/>
        </w:rPr>
        <w:t> </w:t>
      </w:r>
      <w:r>
        <w:rPr>
          <w:rFonts w:ascii="微软雅黑" w:eastAsia="微软雅黑" w:hAnsi="微软雅黑" w:hint="eastAsia"/>
          <w:color w:val="555555"/>
          <w:sz w:val="27"/>
          <w:szCs w:val="27"/>
        </w:rPr>
        <w:t>－ 每一笔比特币交易，实际上是用脚本语言编写的一个程序。这些操作码，扩展了该语言的可能性，使得整个交易的新形式成为可能，例如彩票，支付给一个随机选择的收件人等。</w:t>
      </w:r>
    </w:p>
    <w:p w14:paraId="0FA79AC2" w14:textId="71205292" w:rsidR="00BA352A" w:rsidRDefault="00BA352A" w:rsidP="00BA352A">
      <w:pPr>
        <w:pStyle w:val="a7"/>
        <w:shd w:val="clear" w:color="auto" w:fill="FFFFFF"/>
        <w:spacing w:before="75" w:beforeAutospacing="0" w:after="300" w:afterAutospacing="0" w:line="450" w:lineRule="atLeast"/>
        <w:rPr>
          <w:rFonts w:ascii="微软雅黑" w:eastAsia="微软雅黑" w:hAnsi="微软雅黑"/>
          <w:color w:val="555555"/>
          <w:sz w:val="27"/>
          <w:szCs w:val="27"/>
        </w:rPr>
      </w:pPr>
      <w:r>
        <w:rPr>
          <w:rStyle w:val="a8"/>
          <w:rFonts w:ascii="微软雅黑" w:eastAsia="微软雅黑" w:hAnsi="微软雅黑" w:hint="eastAsia"/>
          <w:color w:val="555555"/>
          <w:sz w:val="27"/>
          <w:szCs w:val="27"/>
        </w:rPr>
        <w:t>基础资产发行</w:t>
      </w:r>
      <w:r>
        <w:rPr>
          <w:rStyle w:val="apple-converted-space"/>
          <w:rFonts w:ascii="微软雅黑" w:eastAsia="微软雅黑" w:hAnsi="微软雅黑" w:hint="eastAsia"/>
          <w:color w:val="555555"/>
          <w:sz w:val="27"/>
          <w:szCs w:val="27"/>
        </w:rPr>
        <w:t> </w:t>
      </w:r>
      <w:r>
        <w:rPr>
          <w:rFonts w:ascii="微软雅黑" w:eastAsia="微软雅黑" w:hAnsi="微软雅黑" w:hint="eastAsia"/>
          <w:color w:val="555555"/>
          <w:sz w:val="27"/>
          <w:szCs w:val="27"/>
        </w:rPr>
        <w:t>－ 这允许侧链用户可以发行自己的全新资产，就像比特币本身，并可在可靠安全的区块链上进行，例如：代金券、优惠</w:t>
      </w:r>
      <w:r w:rsidR="000F76C7">
        <w:rPr>
          <w:rFonts w:ascii="微软雅黑" w:eastAsia="微软雅黑" w:hAnsi="微软雅黑" w:hint="eastAsia"/>
          <w:color w:val="555555"/>
          <w:sz w:val="27"/>
          <w:szCs w:val="27"/>
        </w:rPr>
        <w:t>券</w:t>
      </w:r>
      <w:r>
        <w:rPr>
          <w:rFonts w:ascii="微软雅黑" w:eastAsia="微软雅黑" w:hAnsi="微软雅黑" w:hint="eastAsia"/>
          <w:color w:val="555555"/>
          <w:sz w:val="27"/>
          <w:szCs w:val="27"/>
        </w:rPr>
        <w:t>、股票、债券等。</w:t>
      </w:r>
    </w:p>
    <w:p w14:paraId="43B5B3C5" w14:textId="6892F81F" w:rsidR="00266123" w:rsidRDefault="00266123" w:rsidP="003E7E78">
      <w:pPr>
        <w:autoSpaceDE w:val="0"/>
        <w:autoSpaceDN w:val="0"/>
        <w:adjustRightInd w:val="0"/>
        <w:rPr>
          <w:rFonts w:ascii="Times" w:hAnsi="Times" w:cs="Times"/>
          <w:color w:val="252525"/>
          <w:sz w:val="28"/>
          <w:szCs w:val="28"/>
        </w:rPr>
      </w:pPr>
    </w:p>
    <w:p w14:paraId="2E0FD62E" w14:textId="47676167" w:rsidR="00266123" w:rsidRDefault="001316D5" w:rsidP="001316D5">
      <w:pPr>
        <w:pStyle w:val="3"/>
        <w:rPr>
          <w:shd w:val="clear" w:color="auto" w:fill="FFFFFF"/>
        </w:rPr>
      </w:pPr>
      <w:r>
        <w:rPr>
          <w:shd w:val="clear" w:color="auto" w:fill="FFFFFF"/>
        </w:rPr>
        <w:lastRenderedPageBreak/>
        <w:t>1.2.</w:t>
      </w:r>
      <w:r w:rsidR="00551849">
        <w:rPr>
          <w:shd w:val="clear" w:color="auto" w:fill="FFFFFF"/>
        </w:rPr>
        <w:t>6</w:t>
      </w:r>
      <w:r w:rsidR="00266123">
        <w:rPr>
          <w:rFonts w:hint="eastAsia"/>
          <w:shd w:val="clear" w:color="auto" w:fill="FFFFFF"/>
        </w:rPr>
        <w:t>共识</w:t>
      </w:r>
      <w:r w:rsidR="00266123">
        <w:rPr>
          <w:shd w:val="clear" w:color="auto" w:fill="FFFFFF"/>
        </w:rPr>
        <w:t>机制</w:t>
      </w:r>
    </w:p>
    <w:p w14:paraId="3098737C" w14:textId="77777777" w:rsidR="00266123" w:rsidRDefault="00266123" w:rsidP="00266123">
      <w:pPr>
        <w:autoSpaceDE w:val="0"/>
        <w:autoSpaceDN w:val="0"/>
        <w:adjustRightInd w:val="0"/>
        <w:ind w:firstLine="420"/>
        <w:rPr>
          <w:rFonts w:ascii="Helvetica" w:hAnsi="Helvetica" w:cs="Helvetica"/>
          <w:sz w:val="28"/>
          <w:szCs w:val="28"/>
        </w:rPr>
      </w:pPr>
      <w:r w:rsidRPr="00C2620A">
        <w:rPr>
          <w:rFonts w:ascii="Helvetica" w:hAnsi="Helvetica" w:cs="Helvetica"/>
          <w:sz w:val="28"/>
          <w:szCs w:val="28"/>
        </w:rPr>
        <w:t>POW</w:t>
      </w:r>
      <w:r w:rsidRPr="00C2620A">
        <w:rPr>
          <w:rFonts w:ascii="Helvetica" w:hAnsi="Helvetica" w:cs="Helvetica"/>
          <w:sz w:val="28"/>
          <w:szCs w:val="28"/>
        </w:rPr>
        <w:t>（</w:t>
      </w:r>
      <w:r w:rsidRPr="00C2620A">
        <w:rPr>
          <w:rFonts w:ascii="Helvetica" w:hAnsi="Helvetica" w:cs="Helvetica"/>
          <w:sz w:val="28"/>
          <w:szCs w:val="28"/>
        </w:rPr>
        <w:t>Proof of Work</w:t>
      </w:r>
      <w:r w:rsidRPr="00C2620A">
        <w:rPr>
          <w:rFonts w:ascii="Helvetica" w:hAnsi="Helvetica" w:cs="Helvetica"/>
          <w:sz w:val="28"/>
          <w:szCs w:val="28"/>
        </w:rPr>
        <w:t>，工作证明）是指获得多少货币，取决于你挖矿贡献的工作量，电脑性能越好，分给你的矿就会越多。</w:t>
      </w:r>
      <w:r w:rsidRPr="00C2620A">
        <w:rPr>
          <w:rFonts w:ascii="Helvetica" w:hAnsi="Helvetica" w:cs="Helvetica"/>
          <w:sz w:val="28"/>
          <w:szCs w:val="28"/>
        </w:rPr>
        <w:t>POS</w:t>
      </w:r>
      <w:r w:rsidRPr="00C2620A">
        <w:rPr>
          <w:rFonts w:ascii="Helvetica" w:hAnsi="Helvetica" w:cs="Helvetica"/>
          <w:sz w:val="28"/>
          <w:szCs w:val="28"/>
        </w:rPr>
        <w:t>（</w:t>
      </w:r>
      <w:r w:rsidRPr="00C2620A">
        <w:rPr>
          <w:rFonts w:ascii="Helvetica" w:hAnsi="Helvetica" w:cs="Helvetica"/>
          <w:sz w:val="28"/>
          <w:szCs w:val="28"/>
        </w:rPr>
        <w:t>Proof of Stake</w:t>
      </w:r>
      <w:r w:rsidRPr="00C2620A">
        <w:rPr>
          <w:rFonts w:ascii="Helvetica" w:hAnsi="Helvetica" w:cs="Helvetica"/>
          <w:sz w:val="28"/>
          <w:szCs w:val="28"/>
        </w:rPr>
        <w:t>，股权证明）根据你持有货币的量和时间进行利息分配的制度，在</w:t>
      </w:r>
      <w:r w:rsidRPr="00C2620A">
        <w:rPr>
          <w:rFonts w:ascii="Helvetica" w:hAnsi="Helvetica" w:cs="Helvetica"/>
          <w:sz w:val="28"/>
          <w:szCs w:val="28"/>
        </w:rPr>
        <w:t>POS</w:t>
      </w:r>
      <w:r w:rsidRPr="00C2620A">
        <w:rPr>
          <w:rFonts w:ascii="Helvetica" w:hAnsi="Helvetica" w:cs="Helvetica"/>
          <w:sz w:val="28"/>
          <w:szCs w:val="28"/>
        </w:rPr>
        <w:t>模式下，你的</w:t>
      </w:r>
      <w:r w:rsidRPr="00C2620A">
        <w:rPr>
          <w:rFonts w:ascii="Helvetica" w:hAnsi="Helvetica" w:cs="Helvetica"/>
          <w:sz w:val="28"/>
          <w:szCs w:val="28"/>
        </w:rPr>
        <w:t>“</w:t>
      </w:r>
      <w:r w:rsidRPr="00C2620A">
        <w:rPr>
          <w:rFonts w:ascii="Helvetica" w:hAnsi="Helvetica" w:cs="Helvetica"/>
          <w:sz w:val="28"/>
          <w:szCs w:val="28"/>
        </w:rPr>
        <w:t>挖矿</w:t>
      </w:r>
      <w:r w:rsidRPr="00C2620A">
        <w:rPr>
          <w:rFonts w:ascii="Helvetica" w:hAnsi="Helvetica" w:cs="Helvetica"/>
          <w:sz w:val="28"/>
          <w:szCs w:val="28"/>
        </w:rPr>
        <w:t>”</w:t>
      </w:r>
      <w:r w:rsidRPr="00C2620A">
        <w:rPr>
          <w:rFonts w:ascii="Helvetica" w:hAnsi="Helvetica" w:cs="Helvetica"/>
          <w:sz w:val="28"/>
          <w:szCs w:val="28"/>
        </w:rPr>
        <w:t>收益正比于你的币龄，而与电脑的计算性能无关。</w:t>
      </w:r>
      <w:r w:rsidRPr="00C2620A">
        <w:rPr>
          <w:rFonts w:ascii="Helvetica" w:hAnsi="Helvetica" w:cs="Helvetica"/>
          <w:sz w:val="28"/>
          <w:szCs w:val="28"/>
        </w:rPr>
        <w:t>POW</w:t>
      </w:r>
      <w:r w:rsidRPr="00C2620A">
        <w:rPr>
          <w:rFonts w:ascii="Helvetica" w:hAnsi="Helvetica" w:cs="Helvetica"/>
          <w:sz w:val="28"/>
          <w:szCs w:val="28"/>
        </w:rPr>
        <w:t>、</w:t>
      </w:r>
      <w:r w:rsidRPr="00C2620A">
        <w:rPr>
          <w:rFonts w:ascii="Helvetica" w:hAnsi="Helvetica" w:cs="Helvetica"/>
          <w:sz w:val="28"/>
          <w:szCs w:val="28"/>
        </w:rPr>
        <w:t>POS</w:t>
      </w:r>
      <w:r w:rsidRPr="00C2620A">
        <w:rPr>
          <w:rFonts w:ascii="Helvetica" w:hAnsi="Helvetica" w:cs="Helvetica"/>
          <w:sz w:val="28"/>
          <w:szCs w:val="28"/>
        </w:rPr>
        <w:t>孰优孰劣？关于这个话题的讨论持久不息，也许基于两种设计理念的密码学货币将长期共存</w:t>
      </w:r>
      <w:r>
        <w:rPr>
          <w:rFonts w:ascii="Helvetica" w:hAnsi="Helvetica" w:cs="Helvetica"/>
          <w:sz w:val="28"/>
          <w:szCs w:val="28"/>
        </w:rPr>
        <w:t>。</w:t>
      </w:r>
    </w:p>
    <w:p w14:paraId="63932E8B" w14:textId="77777777" w:rsidR="00266123" w:rsidRDefault="00266123" w:rsidP="00266123">
      <w:pPr>
        <w:autoSpaceDE w:val="0"/>
        <w:autoSpaceDN w:val="0"/>
        <w:adjustRightInd w:val="0"/>
        <w:ind w:firstLine="420"/>
        <w:rPr>
          <w:rFonts w:ascii="Helvetica" w:hAnsi="Helvetica" w:cs="Helvetica"/>
          <w:sz w:val="28"/>
          <w:szCs w:val="28"/>
        </w:rPr>
      </w:pPr>
    </w:p>
    <w:p w14:paraId="206D63D0" w14:textId="1610C9FE" w:rsidR="00266123" w:rsidRDefault="00266123" w:rsidP="001316D5">
      <w:pPr>
        <w:pStyle w:val="4"/>
      </w:pPr>
      <w:r>
        <w:t>1</w:t>
      </w:r>
      <w:r>
        <w:t>工作量证明机制</w:t>
      </w:r>
      <w:r>
        <w:rPr>
          <w:rFonts w:hint="eastAsia"/>
        </w:rPr>
        <w:t>POW</w:t>
      </w:r>
    </w:p>
    <w:p w14:paraId="1F9AE9D2" w14:textId="4343AF08" w:rsidR="00266123" w:rsidRPr="00022489" w:rsidRDefault="00266123" w:rsidP="00022489">
      <w:pPr>
        <w:pStyle w:val="a7"/>
        <w:shd w:val="clear" w:color="auto" w:fill="FFFFFF"/>
        <w:spacing w:before="0" w:beforeAutospacing="0" w:after="0" w:afterAutospacing="0" w:line="450" w:lineRule="atLeast"/>
        <w:ind w:firstLine="420"/>
        <w:rPr>
          <w:color w:val="4A4A4A"/>
        </w:rPr>
      </w:pPr>
      <w:r w:rsidRPr="00022489">
        <w:rPr>
          <w:color w:val="4A4A4A"/>
        </w:rPr>
        <w:t>为了在点对点的基础上构建一组分散化的时间戳服务器</w:t>
      </w:r>
      <w:r w:rsidR="00093AF8">
        <w:rPr>
          <w:color w:val="4A4A4A"/>
        </w:rPr>
        <w:t>，</w:t>
      </w:r>
      <w:r w:rsidRPr="00022489">
        <w:rPr>
          <w:color w:val="4A4A4A"/>
        </w:rPr>
        <w:t>仅仅像报纸或世界性新闻网络组</w:t>
      </w:r>
      <w:r w:rsidRPr="00022489">
        <w:rPr>
          <w:color w:val="4A4A4A"/>
        </w:rPr>
        <w:t xml:space="preserve"> </w:t>
      </w:r>
      <w:r w:rsidRPr="00022489">
        <w:rPr>
          <w:color w:val="4A4A4A"/>
        </w:rPr>
        <w:t>一样工作是不够的</w:t>
      </w:r>
      <w:r w:rsidR="00093AF8">
        <w:rPr>
          <w:color w:val="4A4A4A"/>
        </w:rPr>
        <w:t>，</w:t>
      </w:r>
      <w:r w:rsidRPr="00022489">
        <w:rPr>
          <w:color w:val="4A4A4A"/>
        </w:rPr>
        <w:t>我们还需要一个类似于亚当</w:t>
      </w:r>
      <w:r w:rsidRPr="00022489">
        <w:rPr>
          <w:color w:val="4A4A4A"/>
        </w:rPr>
        <w:t>·</w:t>
      </w:r>
      <w:r w:rsidRPr="00022489">
        <w:rPr>
          <w:color w:val="4A4A4A"/>
        </w:rPr>
        <w:t>柏克</w:t>
      </w:r>
      <w:r w:rsidRPr="00022489">
        <w:rPr>
          <w:color w:val="4A4A4A"/>
        </w:rPr>
        <w:t>(Adam Back)</w:t>
      </w:r>
      <w:r w:rsidRPr="00022489">
        <w:rPr>
          <w:color w:val="4A4A4A"/>
        </w:rPr>
        <w:t>提出的哈希现金</w:t>
      </w:r>
      <w:r w:rsidRPr="00022489">
        <w:rPr>
          <w:color w:val="4A4A4A"/>
        </w:rPr>
        <w:t>(Hashcash)</w:t>
      </w:r>
      <w:del w:id="587" w:author="Microsoft Office 用户" w:date="2016-03-13T19:10:00Z">
        <w:r w:rsidRPr="00022489" w:rsidDel="00022489">
          <w:rPr>
            <w:color w:val="4A4A4A"/>
          </w:rPr>
          <w:delText xml:space="preserve"> </w:delText>
        </w:r>
      </w:del>
      <w:r w:rsidR="00093AF8">
        <w:rPr>
          <w:color w:val="4A4A4A"/>
        </w:rPr>
        <w:t>。</w:t>
      </w:r>
      <w:r w:rsidRPr="00022489">
        <w:rPr>
          <w:color w:val="4A4A4A"/>
        </w:rPr>
        <w:t>在进行随机散列运算时</w:t>
      </w:r>
      <w:r w:rsidR="00093AF8">
        <w:rPr>
          <w:color w:val="4A4A4A"/>
        </w:rPr>
        <w:t>，</w:t>
      </w:r>
      <w:r w:rsidRPr="00022489">
        <w:rPr>
          <w:color w:val="4A4A4A"/>
        </w:rPr>
        <w:t>工作量证明机制引入了对某一个特定值的扫描工作</w:t>
      </w:r>
      <w:r w:rsidR="00093AF8">
        <w:rPr>
          <w:color w:val="4A4A4A"/>
        </w:rPr>
        <w:t>，</w:t>
      </w:r>
      <w:r w:rsidRPr="00022489">
        <w:rPr>
          <w:color w:val="4A4A4A"/>
        </w:rPr>
        <w:t>比方说</w:t>
      </w:r>
      <w:r w:rsidRPr="00022489">
        <w:rPr>
          <w:color w:val="4A4A4A"/>
        </w:rPr>
        <w:t>SHA-256</w:t>
      </w:r>
      <w:r w:rsidRPr="00022489">
        <w:rPr>
          <w:color w:val="4A4A4A"/>
        </w:rPr>
        <w:t>下</w:t>
      </w:r>
      <w:r w:rsidR="00093AF8">
        <w:rPr>
          <w:color w:val="4A4A4A"/>
        </w:rPr>
        <w:t>，</w:t>
      </w:r>
      <w:r w:rsidRPr="00022489">
        <w:rPr>
          <w:color w:val="4A4A4A"/>
        </w:rPr>
        <w:t>随机散列值以一个或多个</w:t>
      </w:r>
      <w:r w:rsidRPr="00022489">
        <w:rPr>
          <w:color w:val="4A4A4A"/>
        </w:rPr>
        <w:t>0</w:t>
      </w:r>
      <w:r w:rsidRPr="00022489">
        <w:rPr>
          <w:color w:val="4A4A4A"/>
        </w:rPr>
        <w:t>开始。那么随着</w:t>
      </w:r>
      <w:r w:rsidRPr="00022489">
        <w:rPr>
          <w:color w:val="4A4A4A"/>
        </w:rPr>
        <w:t>0</w:t>
      </w:r>
      <w:r w:rsidRPr="00022489">
        <w:rPr>
          <w:color w:val="4A4A4A"/>
        </w:rPr>
        <w:t>的数目的上升</w:t>
      </w:r>
      <w:r w:rsidR="00093AF8">
        <w:rPr>
          <w:color w:val="4A4A4A"/>
        </w:rPr>
        <w:t>，</w:t>
      </w:r>
      <w:r w:rsidRPr="00022489">
        <w:rPr>
          <w:color w:val="4A4A4A"/>
        </w:rPr>
        <w:t>找到这个解所需要的工作量将呈指数增长</w:t>
      </w:r>
      <w:r w:rsidR="00093AF8">
        <w:rPr>
          <w:color w:val="4A4A4A"/>
        </w:rPr>
        <w:t>，</w:t>
      </w:r>
      <w:r w:rsidRPr="00022489">
        <w:rPr>
          <w:color w:val="4A4A4A"/>
        </w:rPr>
        <w:t>但是检验结果仅需要一次随机散列运算</w:t>
      </w:r>
      <w:r w:rsidR="00093AF8">
        <w:rPr>
          <w:color w:val="4A4A4A"/>
        </w:rPr>
        <w:t>。</w:t>
      </w:r>
      <w:r w:rsidRPr="00022489">
        <w:rPr>
          <w:color w:val="4A4A4A"/>
        </w:rPr>
        <w:t>我们在区块中补增一个随机数</w:t>
      </w:r>
      <w:r w:rsidRPr="00022489">
        <w:rPr>
          <w:color w:val="4A4A4A"/>
        </w:rPr>
        <w:t>(Nonce</w:t>
      </w:r>
      <w:r w:rsidR="00093AF8" w:rsidRPr="00022489">
        <w:rPr>
          <w:color w:val="4A4A4A"/>
        </w:rPr>
        <w:t>)</w:t>
      </w:r>
      <w:r w:rsidR="00093AF8">
        <w:rPr>
          <w:color w:val="4A4A4A"/>
        </w:rPr>
        <w:t>，</w:t>
      </w:r>
      <w:r w:rsidRPr="00022489">
        <w:rPr>
          <w:color w:val="4A4A4A"/>
        </w:rPr>
        <w:t>这个随机数要使得该给定区块的随机散列值出现了所需的那么多个</w:t>
      </w:r>
      <w:r w:rsidRPr="00022489">
        <w:rPr>
          <w:color w:val="4A4A4A"/>
        </w:rPr>
        <w:t xml:space="preserve"> 0</w:t>
      </w:r>
      <w:r w:rsidR="00093AF8">
        <w:rPr>
          <w:color w:val="4A4A4A"/>
        </w:rPr>
        <w:t>。</w:t>
      </w:r>
      <w:r w:rsidRPr="00022489">
        <w:rPr>
          <w:color w:val="4A4A4A"/>
        </w:rPr>
        <w:t>我们通过反复尝试来找到这个随机数</w:t>
      </w:r>
      <w:r w:rsidR="00093AF8">
        <w:rPr>
          <w:color w:val="4A4A4A"/>
        </w:rPr>
        <w:t>，</w:t>
      </w:r>
      <w:r w:rsidRPr="00022489">
        <w:rPr>
          <w:color w:val="4A4A4A"/>
        </w:rPr>
        <w:t>找到为止</w:t>
      </w:r>
      <w:r w:rsidR="00093AF8">
        <w:rPr>
          <w:color w:val="4A4A4A"/>
        </w:rPr>
        <w:t>。</w:t>
      </w:r>
      <w:r w:rsidRPr="00022489">
        <w:rPr>
          <w:color w:val="4A4A4A"/>
        </w:rPr>
        <w:t>这样我们就构建了一个工作量证明机制</w:t>
      </w:r>
      <w:r w:rsidR="00093AF8">
        <w:rPr>
          <w:color w:val="4A4A4A"/>
        </w:rPr>
        <w:t>。</w:t>
      </w:r>
      <w:r w:rsidRPr="00022489">
        <w:rPr>
          <w:color w:val="4A4A4A"/>
        </w:rPr>
        <w:t>只要该</w:t>
      </w:r>
      <w:r w:rsidRPr="00022489">
        <w:rPr>
          <w:color w:val="4A4A4A"/>
        </w:rPr>
        <w:t>CPU</w:t>
      </w:r>
      <w:r w:rsidRPr="00022489">
        <w:rPr>
          <w:color w:val="4A4A4A"/>
        </w:rPr>
        <w:t>耗费的工作量能够满足该工作量证明机制</w:t>
      </w:r>
      <w:r w:rsidR="00093AF8">
        <w:rPr>
          <w:color w:val="4A4A4A"/>
        </w:rPr>
        <w:t>，</w:t>
      </w:r>
      <w:r w:rsidRPr="00022489">
        <w:rPr>
          <w:color w:val="4A4A4A"/>
        </w:rPr>
        <w:t>那么除非重新完成相当的工作量</w:t>
      </w:r>
      <w:r w:rsidR="00093AF8">
        <w:rPr>
          <w:color w:val="4A4A4A"/>
        </w:rPr>
        <w:t>，</w:t>
      </w:r>
      <w:r w:rsidRPr="00022489">
        <w:rPr>
          <w:color w:val="4A4A4A"/>
        </w:rPr>
        <w:t>该区块的信息就不可更改</w:t>
      </w:r>
      <w:r w:rsidR="00093AF8">
        <w:rPr>
          <w:color w:val="4A4A4A"/>
        </w:rPr>
        <w:t>。</w:t>
      </w:r>
      <w:r w:rsidRPr="00022489">
        <w:rPr>
          <w:color w:val="4A4A4A"/>
        </w:rPr>
        <w:t>由于之后的区块是链接在该区块之后的</w:t>
      </w:r>
      <w:r w:rsidR="00093AF8">
        <w:rPr>
          <w:color w:val="4A4A4A"/>
        </w:rPr>
        <w:t>，</w:t>
      </w:r>
      <w:r w:rsidRPr="00022489">
        <w:rPr>
          <w:color w:val="4A4A4A"/>
        </w:rPr>
        <w:t>所以想要更改该区块中的信息</w:t>
      </w:r>
      <w:r w:rsidRPr="00022489">
        <w:rPr>
          <w:color w:val="4A4A4A"/>
        </w:rPr>
        <w:t>,</w:t>
      </w:r>
      <w:r w:rsidRPr="00022489">
        <w:rPr>
          <w:color w:val="4A4A4A"/>
        </w:rPr>
        <w:t>就还需要重新完成之后所有区块的全部工作量。</w:t>
      </w:r>
      <w:r w:rsidRPr="00022489">
        <w:rPr>
          <w:color w:val="4A4A4A"/>
        </w:rPr>
        <w:t xml:space="preserve"> </w:t>
      </w:r>
    </w:p>
    <w:p w14:paraId="1508ED2A" w14:textId="255A8ACE" w:rsidR="00266123" w:rsidRPr="00022489" w:rsidRDefault="00266123" w:rsidP="00022489">
      <w:pPr>
        <w:pStyle w:val="a7"/>
        <w:shd w:val="clear" w:color="auto" w:fill="FFFFFF"/>
        <w:spacing w:before="0" w:beforeAutospacing="0" w:after="0" w:afterAutospacing="0" w:line="450" w:lineRule="atLeast"/>
        <w:ind w:firstLine="420"/>
        <w:rPr>
          <w:color w:val="4A4A4A"/>
        </w:rPr>
      </w:pPr>
      <w:r w:rsidRPr="00022489">
        <w:rPr>
          <w:color w:val="4A4A4A"/>
        </w:rPr>
        <w:t>同时</w:t>
      </w:r>
      <w:ins w:id="588" w:author="Microsoft Office 用户" w:date="2016-03-13T19:11:00Z">
        <w:r w:rsidR="00434FD3">
          <w:rPr>
            <w:color w:val="4A4A4A"/>
          </w:rPr>
          <w:t>，</w:t>
        </w:r>
      </w:ins>
      <w:del w:id="589" w:author="Microsoft Office 用户" w:date="2016-03-13T19:11:00Z">
        <w:r w:rsidRPr="00022489" w:rsidDel="00434FD3">
          <w:rPr>
            <w:color w:val="4A4A4A"/>
          </w:rPr>
          <w:delText>,</w:delText>
        </w:r>
      </w:del>
      <w:r w:rsidRPr="00022489">
        <w:rPr>
          <w:color w:val="4A4A4A"/>
        </w:rPr>
        <w:t>该工作量证明机制还解决了在集体投票表决时，谁是大多数的问题。如果决定大多数的方式是基于</w:t>
      </w:r>
      <w:r w:rsidRPr="00022489">
        <w:rPr>
          <w:color w:val="4A4A4A"/>
        </w:rPr>
        <w:t>IP</w:t>
      </w:r>
      <w:r w:rsidRPr="00022489">
        <w:rPr>
          <w:color w:val="4A4A4A"/>
        </w:rPr>
        <w:t>地址的，一</w:t>
      </w:r>
      <w:r w:rsidRPr="00022489">
        <w:rPr>
          <w:color w:val="4A4A4A"/>
        </w:rPr>
        <w:t>IP</w:t>
      </w:r>
      <w:r w:rsidRPr="00022489">
        <w:rPr>
          <w:color w:val="4A4A4A"/>
        </w:rPr>
        <w:t>地址一票</w:t>
      </w:r>
      <w:r w:rsidRPr="00022489">
        <w:rPr>
          <w:color w:val="4A4A4A"/>
        </w:rPr>
        <w:t>,</w:t>
      </w:r>
      <w:r w:rsidRPr="00022489">
        <w:rPr>
          <w:color w:val="4A4A4A"/>
        </w:rPr>
        <w:t>那么如果有人拥有分配大量</w:t>
      </w:r>
      <w:r w:rsidRPr="00022489">
        <w:rPr>
          <w:color w:val="4A4A4A"/>
        </w:rPr>
        <w:t>IP</w:t>
      </w:r>
      <w:r w:rsidRPr="00022489">
        <w:rPr>
          <w:color w:val="4A4A4A"/>
        </w:rPr>
        <w:t>地址的权力</w:t>
      </w:r>
      <w:r w:rsidRPr="00022489">
        <w:rPr>
          <w:color w:val="4A4A4A"/>
        </w:rPr>
        <w:t>,</w:t>
      </w:r>
      <w:r w:rsidRPr="00022489">
        <w:rPr>
          <w:color w:val="4A4A4A"/>
        </w:rPr>
        <w:t>则该机</w:t>
      </w:r>
      <w:r w:rsidRPr="00022489">
        <w:rPr>
          <w:color w:val="4A4A4A"/>
        </w:rPr>
        <w:t xml:space="preserve"> </w:t>
      </w:r>
      <w:r w:rsidRPr="00022489">
        <w:rPr>
          <w:color w:val="4A4A4A"/>
        </w:rPr>
        <w:t>制就被破坏了。而工作量证明机制的本质则是一</w:t>
      </w:r>
      <w:r w:rsidRPr="00022489">
        <w:rPr>
          <w:color w:val="4A4A4A"/>
        </w:rPr>
        <w:t>CPU</w:t>
      </w:r>
      <w:r w:rsidRPr="00022489">
        <w:rPr>
          <w:color w:val="4A4A4A"/>
        </w:rPr>
        <w:t>一票。</w:t>
      </w:r>
      <w:r w:rsidRPr="00022489">
        <w:rPr>
          <w:color w:val="4A4A4A"/>
        </w:rPr>
        <w:t>“</w:t>
      </w:r>
      <w:r w:rsidRPr="00022489">
        <w:rPr>
          <w:color w:val="4A4A4A"/>
        </w:rPr>
        <w:t>大多数</w:t>
      </w:r>
      <w:r w:rsidRPr="00022489">
        <w:rPr>
          <w:color w:val="4A4A4A"/>
        </w:rPr>
        <w:t>”</w:t>
      </w:r>
      <w:r w:rsidRPr="00022489">
        <w:rPr>
          <w:color w:val="4A4A4A"/>
        </w:rPr>
        <w:t>的决定表达为最长的链</w:t>
      </w:r>
      <w:r w:rsidRPr="00022489">
        <w:rPr>
          <w:color w:val="4A4A4A"/>
        </w:rPr>
        <w:t xml:space="preserve">, </w:t>
      </w:r>
      <w:r w:rsidRPr="00022489">
        <w:rPr>
          <w:color w:val="4A4A4A"/>
        </w:rPr>
        <w:t>因为最长的链包含了最大的</w:t>
      </w:r>
      <w:r w:rsidRPr="00022489">
        <w:rPr>
          <w:color w:val="4A4A4A"/>
        </w:rPr>
        <w:lastRenderedPageBreak/>
        <w:t>工作量。如果大多数的</w:t>
      </w:r>
      <w:r w:rsidRPr="00022489">
        <w:rPr>
          <w:color w:val="4A4A4A"/>
        </w:rPr>
        <w:t>CPU</w:t>
      </w:r>
      <w:r w:rsidRPr="00022489">
        <w:rPr>
          <w:color w:val="4A4A4A"/>
        </w:rPr>
        <w:t>为诚实的节点控制</w:t>
      </w:r>
      <w:r w:rsidRPr="00022489">
        <w:rPr>
          <w:color w:val="4A4A4A"/>
        </w:rPr>
        <w:t>,</w:t>
      </w:r>
      <w:r w:rsidRPr="00022489">
        <w:rPr>
          <w:color w:val="4A4A4A"/>
        </w:rPr>
        <w:t>那么诚实的链条</w:t>
      </w:r>
      <w:r w:rsidRPr="00022489">
        <w:rPr>
          <w:color w:val="4A4A4A"/>
        </w:rPr>
        <w:t xml:space="preserve"> </w:t>
      </w:r>
      <w:r w:rsidRPr="00022489">
        <w:rPr>
          <w:color w:val="4A4A4A"/>
        </w:rPr>
        <w:t>将以最快的速度延长</w:t>
      </w:r>
      <w:r w:rsidRPr="00022489">
        <w:rPr>
          <w:color w:val="4A4A4A"/>
        </w:rPr>
        <w:t>,</w:t>
      </w:r>
      <w:r w:rsidRPr="00022489">
        <w:rPr>
          <w:color w:val="4A4A4A"/>
        </w:rPr>
        <w:t>并超越其他的竞争链条。如果想要对业已出现的区块进行修改</w:t>
      </w:r>
      <w:r w:rsidRPr="00022489">
        <w:rPr>
          <w:color w:val="4A4A4A"/>
        </w:rPr>
        <w:t>,</w:t>
      </w:r>
      <w:r w:rsidRPr="00022489">
        <w:rPr>
          <w:color w:val="4A4A4A"/>
        </w:rPr>
        <w:t>攻击者</w:t>
      </w:r>
      <w:r w:rsidRPr="00022489">
        <w:rPr>
          <w:color w:val="4A4A4A"/>
        </w:rPr>
        <w:t xml:space="preserve"> </w:t>
      </w:r>
      <w:r w:rsidRPr="00022489">
        <w:rPr>
          <w:color w:val="4A4A4A"/>
        </w:rPr>
        <w:t>必须重新完成该区块的工作量外加该区块之后所有区块的工作量</w:t>
      </w:r>
      <w:r w:rsidRPr="00022489">
        <w:rPr>
          <w:color w:val="4A4A4A"/>
        </w:rPr>
        <w:t>,</w:t>
      </w:r>
      <w:r w:rsidRPr="00022489">
        <w:rPr>
          <w:color w:val="4A4A4A"/>
        </w:rPr>
        <w:t>并最终赶上和超越诚实节点</w:t>
      </w:r>
      <w:r w:rsidRPr="00022489">
        <w:rPr>
          <w:color w:val="4A4A4A"/>
        </w:rPr>
        <w:t xml:space="preserve"> </w:t>
      </w:r>
      <w:r w:rsidRPr="00022489">
        <w:rPr>
          <w:color w:val="4A4A4A"/>
        </w:rPr>
        <w:t>的工作量。我们将在后文证明</w:t>
      </w:r>
      <w:r w:rsidRPr="00022489">
        <w:rPr>
          <w:color w:val="4A4A4A"/>
        </w:rPr>
        <w:t>,</w:t>
      </w:r>
      <w:r w:rsidRPr="00022489">
        <w:rPr>
          <w:color w:val="4A4A4A"/>
        </w:rPr>
        <w:t>设想一个较慢的攻击者试图赶上随后的区块</w:t>
      </w:r>
      <w:r w:rsidRPr="00022489">
        <w:rPr>
          <w:color w:val="4A4A4A"/>
        </w:rPr>
        <w:t>,</w:t>
      </w:r>
      <w:r w:rsidRPr="00022489">
        <w:rPr>
          <w:color w:val="4A4A4A"/>
        </w:rPr>
        <w:t>那么其成功概率</w:t>
      </w:r>
      <w:r w:rsidRPr="00022489">
        <w:rPr>
          <w:color w:val="4A4A4A"/>
        </w:rPr>
        <w:t xml:space="preserve"> </w:t>
      </w:r>
      <w:r w:rsidRPr="00022489">
        <w:rPr>
          <w:color w:val="4A4A4A"/>
        </w:rPr>
        <w:t>将呈指数化递减。</w:t>
      </w:r>
      <w:r w:rsidRPr="00022489">
        <w:rPr>
          <w:color w:val="4A4A4A"/>
        </w:rPr>
        <w:t xml:space="preserve"> </w:t>
      </w:r>
    </w:p>
    <w:p w14:paraId="127F2FDD" w14:textId="77777777" w:rsidR="00266123" w:rsidRPr="000456E5" w:rsidRDefault="00266123" w:rsidP="00022489">
      <w:pPr>
        <w:pStyle w:val="a7"/>
        <w:shd w:val="clear" w:color="auto" w:fill="FFFFFF"/>
        <w:spacing w:before="0" w:beforeAutospacing="0" w:after="0" w:afterAutospacing="0" w:line="450" w:lineRule="atLeast"/>
        <w:ind w:firstLine="420"/>
        <w:rPr>
          <w:rFonts w:ascii="Times" w:hAnsi="Times" w:cs="Times"/>
        </w:rPr>
      </w:pPr>
      <w:r w:rsidRPr="00022489">
        <w:rPr>
          <w:color w:val="4A4A4A"/>
        </w:rPr>
        <w:t>另一个问题是</w:t>
      </w:r>
      <w:r w:rsidRPr="00022489">
        <w:rPr>
          <w:color w:val="4A4A4A"/>
        </w:rPr>
        <w:t>,</w:t>
      </w:r>
      <w:r w:rsidRPr="00022489">
        <w:rPr>
          <w:color w:val="4A4A4A"/>
        </w:rPr>
        <w:t>硬件的运算速度在高速增长</w:t>
      </w:r>
      <w:r w:rsidRPr="00022489">
        <w:rPr>
          <w:color w:val="4A4A4A"/>
        </w:rPr>
        <w:t>,</w:t>
      </w:r>
      <w:r w:rsidRPr="00022489">
        <w:rPr>
          <w:color w:val="4A4A4A"/>
        </w:rPr>
        <w:t>且节点参与网络的程度会有所起伏。为了解</w:t>
      </w:r>
      <w:r w:rsidRPr="00022489">
        <w:rPr>
          <w:color w:val="4A4A4A"/>
        </w:rPr>
        <w:t xml:space="preserve"> </w:t>
      </w:r>
      <w:r w:rsidRPr="00022489">
        <w:rPr>
          <w:color w:val="4A4A4A"/>
        </w:rPr>
        <w:t>决这个问题</w:t>
      </w:r>
      <w:r w:rsidRPr="00022489">
        <w:rPr>
          <w:color w:val="4A4A4A"/>
        </w:rPr>
        <w:t>,</w:t>
      </w:r>
      <w:r w:rsidRPr="00022489">
        <w:rPr>
          <w:color w:val="4A4A4A"/>
        </w:rPr>
        <w:t>工作量证明的难度</w:t>
      </w:r>
      <w:r w:rsidRPr="00022489">
        <w:rPr>
          <w:color w:val="4A4A4A"/>
        </w:rPr>
        <w:t>(the proof-of-work difficulty)</w:t>
      </w:r>
      <w:r w:rsidRPr="00022489">
        <w:rPr>
          <w:color w:val="4A4A4A"/>
        </w:rPr>
        <w:t>将采用移动平均目标的方法来确定</w:t>
      </w:r>
      <w:r w:rsidRPr="00022489">
        <w:rPr>
          <w:color w:val="4A4A4A"/>
        </w:rPr>
        <w:t xml:space="preserve">, </w:t>
      </w:r>
      <w:r w:rsidRPr="00022489">
        <w:rPr>
          <w:color w:val="4A4A4A"/>
        </w:rPr>
        <w:t>即令难度指向令每小时生成区块的速度为某一预设的平均数。如果区块生成的速度过快</w:t>
      </w:r>
      <w:r w:rsidRPr="00022489">
        <w:rPr>
          <w:color w:val="4A4A4A"/>
        </w:rPr>
        <w:t>,</w:t>
      </w:r>
      <w:r w:rsidRPr="00022489">
        <w:rPr>
          <w:color w:val="4A4A4A"/>
        </w:rPr>
        <w:t>那么</w:t>
      </w:r>
      <w:r w:rsidRPr="00022489">
        <w:rPr>
          <w:color w:val="4A4A4A"/>
        </w:rPr>
        <w:t xml:space="preserve"> </w:t>
      </w:r>
      <w:r w:rsidRPr="00022489">
        <w:rPr>
          <w:color w:val="4A4A4A"/>
        </w:rPr>
        <w:t>难度就会提高。</w:t>
      </w:r>
      <w:r>
        <w:rPr>
          <w:rFonts w:ascii="Times" w:hAnsi="Times" w:cs="Times"/>
          <w:sz w:val="32"/>
          <w:szCs w:val="32"/>
        </w:rPr>
        <w:t xml:space="preserve"> </w:t>
      </w:r>
    </w:p>
    <w:p w14:paraId="345BEF54" w14:textId="1D21BF89" w:rsidR="00266123" w:rsidRDefault="00266123" w:rsidP="001316D5">
      <w:pPr>
        <w:pStyle w:val="4"/>
      </w:pPr>
      <w:r>
        <w:t>2</w:t>
      </w:r>
      <w:r>
        <w:t>股权</w:t>
      </w:r>
      <w:r>
        <w:rPr>
          <w:rFonts w:hint="eastAsia"/>
        </w:rPr>
        <w:t>证明</w:t>
      </w:r>
      <w:r>
        <w:t>机制</w:t>
      </w:r>
      <w:r>
        <w:t>POS</w:t>
      </w:r>
    </w:p>
    <w:p w14:paraId="45F92C47" w14:textId="77777777" w:rsidR="00266123" w:rsidRPr="00CA6FB9" w:rsidRDefault="00266123" w:rsidP="00266123">
      <w:pPr>
        <w:autoSpaceDE w:val="0"/>
        <w:autoSpaceDN w:val="0"/>
        <w:adjustRightInd w:val="0"/>
        <w:rPr>
          <w:rFonts w:ascii="Helvetica" w:hAnsi="Helvetica" w:cs="Helvetica"/>
          <w:sz w:val="28"/>
          <w:szCs w:val="28"/>
        </w:rPr>
      </w:pPr>
      <w:r>
        <w:rPr>
          <w:rFonts w:ascii="Helvetica" w:hAnsi="Helvetica" w:cs="Helvetica"/>
          <w:sz w:val="28"/>
          <w:szCs w:val="28"/>
        </w:rPr>
        <w:t xml:space="preserve">   </w:t>
      </w:r>
      <w:r w:rsidRPr="00CA6FB9">
        <w:rPr>
          <w:rFonts w:ascii="Helvetica" w:hAnsi="Helvetica" w:cs="Helvetica"/>
          <w:sz w:val="28"/>
          <w:szCs w:val="28"/>
        </w:rPr>
        <w:t>POS</w:t>
      </w:r>
      <w:r w:rsidRPr="00CA6FB9">
        <w:rPr>
          <w:rFonts w:ascii="Helvetica" w:hAnsi="Helvetica" w:cs="Helvetica"/>
          <w:sz w:val="28"/>
          <w:szCs w:val="28"/>
        </w:rPr>
        <w:t>就是</w:t>
      </w:r>
      <w:r w:rsidRPr="00CA6FB9">
        <w:rPr>
          <w:rFonts w:ascii="Helvetica" w:hAnsi="Helvetica" w:cs="Helvetica"/>
          <w:sz w:val="28"/>
          <w:szCs w:val="28"/>
        </w:rPr>
        <w:t>“</w:t>
      </w:r>
      <w:r w:rsidRPr="00CA6FB9">
        <w:rPr>
          <w:rFonts w:ascii="Helvetica" w:hAnsi="Helvetica" w:cs="Helvetica"/>
          <w:sz w:val="28"/>
          <w:szCs w:val="28"/>
        </w:rPr>
        <w:t>股权证明</w:t>
      </w:r>
      <w:r w:rsidRPr="00CA6FB9">
        <w:rPr>
          <w:rFonts w:ascii="Helvetica" w:hAnsi="Helvetica" w:cs="Helvetica"/>
          <w:sz w:val="28"/>
          <w:szCs w:val="28"/>
        </w:rPr>
        <w:t>”,Proof of stake</w:t>
      </w:r>
      <w:r w:rsidRPr="00CA6FB9">
        <w:rPr>
          <w:rFonts w:ascii="Helvetica" w:hAnsi="Helvetica" w:cs="Helvetica"/>
          <w:sz w:val="28"/>
          <w:szCs w:val="28"/>
        </w:rPr>
        <w:t>，即直接证明你持有的份额。除了混合性的</w:t>
      </w:r>
      <w:r w:rsidRPr="00CA6FB9">
        <w:rPr>
          <w:rFonts w:ascii="Helvetica" w:hAnsi="Helvetica" w:cs="Helvetica"/>
          <w:sz w:val="28"/>
          <w:szCs w:val="28"/>
        </w:rPr>
        <w:t>PPC</w:t>
      </w:r>
      <w:r w:rsidRPr="00CA6FB9">
        <w:rPr>
          <w:rFonts w:ascii="Helvetica" w:hAnsi="Helvetica" w:cs="Helvetica"/>
          <w:sz w:val="28"/>
          <w:szCs w:val="28"/>
        </w:rPr>
        <w:t>之外，真正的</w:t>
      </w:r>
      <w:r w:rsidRPr="00CA6FB9">
        <w:rPr>
          <w:rFonts w:ascii="Helvetica" w:hAnsi="Helvetica" w:cs="Helvetica"/>
          <w:sz w:val="28"/>
          <w:szCs w:val="28"/>
        </w:rPr>
        <w:t>POS</w:t>
      </w:r>
      <w:r w:rsidRPr="00CA6FB9">
        <w:rPr>
          <w:rFonts w:ascii="Helvetica" w:hAnsi="Helvetica" w:cs="Helvetica"/>
          <w:sz w:val="28"/>
          <w:szCs w:val="28"/>
        </w:rPr>
        <w:t>币是没有挖矿过程的，也就是在创世区块内就写明了股权证明，之后的股权证明只能转让，不能挖矿。</w:t>
      </w:r>
    </w:p>
    <w:p w14:paraId="03247391" w14:textId="77777777" w:rsidR="00266123" w:rsidRPr="00CA6FB9" w:rsidRDefault="00266123" w:rsidP="00266123">
      <w:pPr>
        <w:autoSpaceDE w:val="0"/>
        <w:autoSpaceDN w:val="0"/>
        <w:adjustRightInd w:val="0"/>
        <w:rPr>
          <w:rFonts w:ascii="Helvetica" w:hAnsi="Helvetica" w:cs="Helvetica"/>
          <w:sz w:val="28"/>
          <w:szCs w:val="28"/>
        </w:rPr>
      </w:pPr>
      <w:r>
        <w:rPr>
          <w:rFonts w:ascii="Helvetica" w:hAnsi="Helvetica" w:cs="Helvetica"/>
          <w:sz w:val="28"/>
          <w:szCs w:val="28"/>
        </w:rPr>
        <w:t xml:space="preserve">   </w:t>
      </w:r>
      <w:r w:rsidRPr="00CA6FB9">
        <w:rPr>
          <w:rFonts w:ascii="Helvetica" w:hAnsi="Helvetica" w:cs="Helvetica"/>
          <w:sz w:val="28"/>
          <w:szCs w:val="28"/>
        </w:rPr>
        <w:t>在现实世界中股权证明很普遍，最简单的就是股票。股票是用来记录股权的证明，同时代表着投票权和收益权。股票被创造出来以后，除了增发外，不能增加股权数量，要获得股票只能转让。</w:t>
      </w:r>
    </w:p>
    <w:p w14:paraId="28723800" w14:textId="77777777" w:rsidR="00266123" w:rsidRDefault="00266123" w:rsidP="00266123">
      <w:pPr>
        <w:rPr>
          <w:rFonts w:ascii="Helvetica" w:hAnsi="Helvetica" w:cs="Helvetica"/>
          <w:sz w:val="28"/>
          <w:szCs w:val="28"/>
        </w:rPr>
      </w:pPr>
      <w:r>
        <w:rPr>
          <w:rFonts w:ascii="Helvetica" w:hAnsi="Helvetica" w:cs="Helvetica"/>
          <w:sz w:val="28"/>
          <w:szCs w:val="28"/>
        </w:rPr>
        <w:t xml:space="preserve">   </w:t>
      </w:r>
      <w:r w:rsidRPr="00CA6FB9">
        <w:rPr>
          <w:rFonts w:ascii="Helvetica" w:hAnsi="Helvetica" w:cs="Helvetica"/>
          <w:sz w:val="28"/>
          <w:szCs w:val="28"/>
        </w:rPr>
        <w:t>在纯</w:t>
      </w:r>
      <w:r w:rsidRPr="00CA6FB9">
        <w:rPr>
          <w:rFonts w:ascii="Helvetica" w:hAnsi="Helvetica" w:cs="Helvetica"/>
          <w:sz w:val="28"/>
          <w:szCs w:val="28"/>
        </w:rPr>
        <w:t>POS</w:t>
      </w:r>
      <w:r w:rsidRPr="00CA6FB9">
        <w:rPr>
          <w:rFonts w:ascii="Helvetica" w:hAnsi="Helvetica" w:cs="Helvetica"/>
          <w:sz w:val="28"/>
          <w:szCs w:val="28"/>
        </w:rPr>
        <w:t>体系中，如</w:t>
      </w:r>
      <w:r w:rsidRPr="00CA6FB9">
        <w:rPr>
          <w:rFonts w:ascii="Helvetica" w:hAnsi="Helvetica" w:cs="Helvetica"/>
          <w:sz w:val="28"/>
          <w:szCs w:val="28"/>
        </w:rPr>
        <w:t>NXT</w:t>
      </w:r>
      <w:r w:rsidRPr="00CA6FB9">
        <w:rPr>
          <w:rFonts w:ascii="Helvetica" w:hAnsi="Helvetica" w:cs="Helvetica"/>
          <w:sz w:val="28"/>
          <w:szCs w:val="28"/>
        </w:rPr>
        <w:t>，没有挖矿过程，初始的股权分配已经固定，之后只是股权在交易者之中流转，非常类似于现实世界的股票。股权从创世区块中流出，被交易者买卖而逐渐分散化。</w:t>
      </w:r>
    </w:p>
    <w:p w14:paraId="40DB25EE" w14:textId="32BDAF54" w:rsidR="00266123" w:rsidRPr="000456E5" w:rsidRDefault="00266123" w:rsidP="001316D5">
      <w:pPr>
        <w:pStyle w:val="4"/>
      </w:pPr>
      <w:r>
        <w:t>3</w:t>
      </w:r>
      <w:r>
        <w:t>瑞波共识机制</w:t>
      </w:r>
    </w:p>
    <w:p w14:paraId="324AE258" w14:textId="77777777" w:rsidR="00266123" w:rsidRPr="00581B0E" w:rsidRDefault="00266123" w:rsidP="00266123">
      <w:pPr>
        <w:autoSpaceDE w:val="0"/>
        <w:autoSpaceDN w:val="0"/>
        <w:adjustRightInd w:val="0"/>
        <w:rPr>
          <w:rFonts w:ascii="Helvetica" w:hAnsi="Helvetica" w:cs="Helvetica"/>
          <w:sz w:val="28"/>
          <w:szCs w:val="28"/>
        </w:rPr>
      </w:pPr>
      <w:r>
        <w:rPr>
          <w:rFonts w:ascii="Helvetica" w:hAnsi="Helvetica" w:cs="Helvetica"/>
          <w:sz w:val="28"/>
          <w:szCs w:val="28"/>
        </w:rPr>
        <w:t xml:space="preserve">   </w:t>
      </w:r>
      <w:r w:rsidRPr="00581B0E">
        <w:rPr>
          <w:rFonts w:ascii="Helvetica" w:hAnsi="Helvetica" w:cs="Helvetica"/>
          <w:sz w:val="28"/>
          <w:szCs w:val="28"/>
        </w:rPr>
        <w:t>瑞波共识算法，使一组节点能够基于特殊节点列表达成共识。初始特殊节点列表就像一个俱乐部，</w:t>
      </w:r>
      <w:r w:rsidRPr="00581B0E">
        <w:rPr>
          <w:rFonts w:ascii="Helvetica" w:hAnsi="Helvetica" w:cs="Helvetica" w:hint="eastAsia"/>
          <w:sz w:val="28"/>
          <w:szCs w:val="28"/>
        </w:rPr>
        <w:t>要</w:t>
      </w:r>
      <w:r w:rsidRPr="00581B0E">
        <w:rPr>
          <w:rFonts w:ascii="Helvetica" w:hAnsi="Helvetica" w:cs="Helvetica"/>
          <w:sz w:val="28"/>
          <w:szCs w:val="28"/>
        </w:rPr>
        <w:t>接纳一个新成员，</w:t>
      </w:r>
      <w:r w:rsidRPr="00581B0E">
        <w:rPr>
          <w:rFonts w:ascii="Helvetica" w:hAnsi="Helvetica" w:cs="Helvetica" w:hint="eastAsia"/>
          <w:sz w:val="28"/>
          <w:szCs w:val="28"/>
        </w:rPr>
        <w:t>必须</w:t>
      </w:r>
      <w:r w:rsidRPr="00581B0E">
        <w:rPr>
          <w:rFonts w:ascii="Helvetica" w:hAnsi="Helvetica" w:cs="Helvetica"/>
          <w:sz w:val="28"/>
          <w:szCs w:val="28"/>
        </w:rPr>
        <w:t>由</w:t>
      </w:r>
      <w:r w:rsidRPr="00581B0E">
        <w:rPr>
          <w:rFonts w:ascii="Helvetica" w:hAnsi="Helvetica" w:cs="Helvetica"/>
          <w:sz w:val="28"/>
          <w:szCs w:val="28"/>
        </w:rPr>
        <w:t>51%</w:t>
      </w:r>
      <w:r w:rsidRPr="00581B0E">
        <w:rPr>
          <w:rFonts w:ascii="Helvetica" w:hAnsi="Helvetica" w:cs="Helvetica" w:hint="eastAsia"/>
          <w:sz w:val="28"/>
          <w:szCs w:val="28"/>
        </w:rPr>
        <w:lastRenderedPageBreak/>
        <w:t>的</w:t>
      </w:r>
      <w:r w:rsidRPr="00581B0E">
        <w:rPr>
          <w:rFonts w:ascii="Helvetica" w:hAnsi="Helvetica" w:cs="Helvetica"/>
          <w:sz w:val="28"/>
          <w:szCs w:val="28"/>
        </w:rPr>
        <w:t>该俱乐部会员投票通过。</w:t>
      </w:r>
      <w:r w:rsidRPr="00581B0E">
        <w:rPr>
          <w:rFonts w:ascii="Helvetica" w:hAnsi="Helvetica" w:cs="Helvetica" w:hint="eastAsia"/>
          <w:sz w:val="28"/>
          <w:szCs w:val="28"/>
        </w:rPr>
        <w:t>共识</w:t>
      </w:r>
      <w:r w:rsidRPr="00581B0E">
        <w:rPr>
          <w:rFonts w:ascii="Helvetica" w:hAnsi="Helvetica" w:cs="Helvetica"/>
          <w:sz w:val="28"/>
          <w:szCs w:val="28"/>
        </w:rPr>
        <w:t>遵循这核心成员的</w:t>
      </w:r>
      <w:r w:rsidRPr="00581B0E">
        <w:rPr>
          <w:rFonts w:ascii="Helvetica" w:hAnsi="Helvetica" w:cs="Helvetica"/>
          <w:sz w:val="28"/>
          <w:szCs w:val="28"/>
        </w:rPr>
        <w:t>51%</w:t>
      </w:r>
      <w:r w:rsidRPr="00581B0E">
        <w:rPr>
          <w:rFonts w:ascii="Helvetica" w:hAnsi="Helvetica" w:cs="Helvetica" w:hint="eastAsia"/>
          <w:sz w:val="28"/>
          <w:szCs w:val="28"/>
        </w:rPr>
        <w:t>权力</w:t>
      </w:r>
      <w:r>
        <w:rPr>
          <w:rFonts w:ascii="Helvetica" w:hAnsi="Helvetica" w:cs="Helvetica"/>
          <w:sz w:val="28"/>
          <w:szCs w:val="28"/>
        </w:rPr>
        <w:t>，</w:t>
      </w:r>
      <w:r>
        <w:rPr>
          <w:rFonts w:ascii="Helvetica" w:hAnsi="Helvetica" w:cs="Helvetica" w:hint="eastAsia"/>
          <w:sz w:val="28"/>
          <w:szCs w:val="28"/>
        </w:rPr>
        <w:t>外部</w:t>
      </w:r>
      <w:r>
        <w:rPr>
          <w:rFonts w:ascii="Helvetica" w:hAnsi="Helvetica" w:cs="Helvetica"/>
          <w:sz w:val="28"/>
          <w:szCs w:val="28"/>
        </w:rPr>
        <w:t>人员没有影响力。由于俱乐部由</w:t>
      </w:r>
      <w:r>
        <w:rPr>
          <w:rFonts w:ascii="Helvetica" w:hAnsi="Helvetica" w:cs="Helvetica"/>
          <w:sz w:val="28"/>
          <w:szCs w:val="28"/>
        </w:rPr>
        <w:t>“</w:t>
      </w:r>
      <w:r>
        <w:rPr>
          <w:rFonts w:ascii="Helvetica" w:hAnsi="Helvetica" w:cs="Helvetica"/>
          <w:sz w:val="28"/>
          <w:szCs w:val="28"/>
        </w:rPr>
        <w:t>中心化</w:t>
      </w:r>
      <w:r>
        <w:rPr>
          <w:rFonts w:ascii="Helvetica" w:hAnsi="Helvetica" w:cs="Helvetica"/>
          <w:sz w:val="28"/>
          <w:szCs w:val="28"/>
        </w:rPr>
        <w:t>”</w:t>
      </w:r>
      <w:r>
        <w:rPr>
          <w:rFonts w:ascii="Helvetica" w:hAnsi="Helvetica" w:cs="Helvetica"/>
          <w:sz w:val="28"/>
          <w:szCs w:val="28"/>
        </w:rPr>
        <w:t>开始，</w:t>
      </w:r>
      <w:r>
        <w:rPr>
          <w:rFonts w:ascii="Helvetica" w:hAnsi="Helvetica" w:cs="Helvetica" w:hint="eastAsia"/>
          <w:sz w:val="28"/>
          <w:szCs w:val="28"/>
        </w:rPr>
        <w:t>它</w:t>
      </w:r>
      <w:r>
        <w:rPr>
          <w:rFonts w:ascii="Helvetica" w:hAnsi="Helvetica" w:cs="Helvetica"/>
          <w:sz w:val="28"/>
          <w:szCs w:val="28"/>
        </w:rPr>
        <w:t>将一直是</w:t>
      </w:r>
      <w:r>
        <w:rPr>
          <w:rFonts w:ascii="Helvetica" w:hAnsi="Helvetica" w:cs="Helvetica"/>
          <w:sz w:val="28"/>
          <w:szCs w:val="28"/>
        </w:rPr>
        <w:t>“</w:t>
      </w:r>
      <w:r>
        <w:rPr>
          <w:rFonts w:ascii="Helvetica" w:hAnsi="Helvetica" w:cs="Helvetica"/>
          <w:sz w:val="28"/>
          <w:szCs w:val="28"/>
        </w:rPr>
        <w:t>中心化</w:t>
      </w:r>
      <w:r>
        <w:rPr>
          <w:rFonts w:ascii="Helvetica" w:hAnsi="Helvetica" w:cs="Helvetica"/>
          <w:sz w:val="28"/>
          <w:szCs w:val="28"/>
        </w:rPr>
        <w:t>”</w:t>
      </w:r>
      <w:r>
        <w:rPr>
          <w:rFonts w:ascii="Helvetica" w:hAnsi="Helvetica" w:cs="Helvetica"/>
          <w:sz w:val="28"/>
          <w:szCs w:val="28"/>
        </w:rPr>
        <w:t>的。</w:t>
      </w:r>
      <w:r>
        <w:rPr>
          <w:rFonts w:ascii="Helvetica" w:hAnsi="Helvetica" w:cs="Helvetica" w:hint="eastAsia"/>
          <w:sz w:val="28"/>
          <w:szCs w:val="28"/>
        </w:rPr>
        <w:t>与</w:t>
      </w:r>
      <w:r>
        <w:rPr>
          <w:rFonts w:ascii="Helvetica" w:hAnsi="Helvetica" w:cs="Helvetica"/>
          <w:sz w:val="28"/>
          <w:szCs w:val="28"/>
        </w:rPr>
        <w:t>比特币及点点币一样，瑞波系统将股东们与其投票权隔开，</w:t>
      </w:r>
      <w:r>
        <w:rPr>
          <w:rFonts w:ascii="Helvetica" w:hAnsi="Helvetica" w:cs="Helvetica" w:hint="eastAsia"/>
          <w:sz w:val="28"/>
          <w:szCs w:val="28"/>
        </w:rPr>
        <w:t>并</w:t>
      </w:r>
      <w:r>
        <w:rPr>
          <w:rFonts w:ascii="Helvetica" w:hAnsi="Helvetica" w:cs="Helvetica"/>
          <w:sz w:val="28"/>
          <w:szCs w:val="28"/>
        </w:rPr>
        <w:t>因此比</w:t>
      </w:r>
      <w:r>
        <w:rPr>
          <w:rFonts w:ascii="Helvetica" w:hAnsi="Helvetica" w:cs="Helvetica" w:hint="eastAsia"/>
          <w:sz w:val="28"/>
          <w:szCs w:val="28"/>
        </w:rPr>
        <w:t>其</w:t>
      </w:r>
      <w:r>
        <w:rPr>
          <w:rFonts w:ascii="Helvetica" w:hAnsi="Helvetica" w:cs="Helvetica"/>
          <w:sz w:val="28"/>
          <w:szCs w:val="28"/>
        </w:rPr>
        <w:t>他系统更中心化。</w:t>
      </w:r>
    </w:p>
    <w:p w14:paraId="7DDA1D5C" w14:textId="31FC0B13" w:rsidR="00266123" w:rsidRDefault="00266123" w:rsidP="001316D5">
      <w:pPr>
        <w:pStyle w:val="4"/>
      </w:pPr>
      <w:r>
        <w:t>4</w:t>
      </w:r>
      <w:r>
        <w:t>授权股权证明机制</w:t>
      </w:r>
      <w:r>
        <w:t xml:space="preserve"> </w:t>
      </w:r>
    </w:p>
    <w:p w14:paraId="33A558FF" w14:textId="77777777" w:rsidR="00266123" w:rsidRDefault="00266123" w:rsidP="00266123">
      <w:pPr>
        <w:rPr>
          <w:rFonts w:ascii="Helvetica" w:hAnsi="Helvetica" w:cs="Helvetica"/>
          <w:sz w:val="28"/>
          <w:szCs w:val="28"/>
        </w:rPr>
      </w:pPr>
      <w:r>
        <w:tab/>
      </w:r>
      <w:r w:rsidRPr="00BB2F5C">
        <w:rPr>
          <w:rFonts w:ascii="Helvetica" w:hAnsi="Helvetica" w:cs="Helvetica" w:hint="eastAsia"/>
          <w:sz w:val="28"/>
          <w:szCs w:val="28"/>
        </w:rPr>
        <w:t>股份授权证明机制（</w:t>
      </w:r>
      <w:r w:rsidRPr="00BB2F5C">
        <w:rPr>
          <w:rFonts w:ascii="Helvetica" w:hAnsi="Helvetica" w:cs="Helvetica"/>
          <w:sz w:val="28"/>
          <w:szCs w:val="28"/>
        </w:rPr>
        <w:t>DPOS</w:t>
      </w:r>
      <w:r w:rsidRPr="00BB2F5C">
        <w:rPr>
          <w:rFonts w:ascii="Helvetica" w:hAnsi="Helvetica" w:cs="Helvetica" w:hint="eastAsia"/>
          <w:sz w:val="28"/>
          <w:szCs w:val="28"/>
        </w:rPr>
        <w:t>）是一种新的保障加密货币网络安全的算法。它在尝试解决比特币采用的传统工作量证明机制（</w:t>
      </w:r>
      <w:r w:rsidRPr="00BB2F5C">
        <w:rPr>
          <w:rFonts w:ascii="Helvetica" w:hAnsi="Helvetica" w:cs="Helvetica"/>
          <w:sz w:val="28"/>
          <w:szCs w:val="28"/>
        </w:rPr>
        <w:t>POW</w:t>
      </w:r>
      <w:r w:rsidRPr="00BB2F5C">
        <w:rPr>
          <w:rFonts w:ascii="Helvetica" w:hAnsi="Helvetica" w:cs="Helvetica" w:hint="eastAsia"/>
          <w:sz w:val="28"/>
          <w:szCs w:val="28"/>
        </w:rPr>
        <w:t>）以及点点币和</w:t>
      </w:r>
      <w:r w:rsidRPr="00BB2F5C">
        <w:rPr>
          <w:rFonts w:ascii="Helvetica" w:hAnsi="Helvetica" w:cs="Helvetica"/>
          <w:sz w:val="28"/>
          <w:szCs w:val="28"/>
        </w:rPr>
        <w:t>NXT</w:t>
      </w:r>
      <w:r w:rsidRPr="00BB2F5C">
        <w:rPr>
          <w:rFonts w:ascii="Helvetica" w:hAnsi="Helvetica" w:cs="Helvetica" w:hint="eastAsia"/>
          <w:sz w:val="28"/>
          <w:szCs w:val="28"/>
        </w:rPr>
        <w:t>所采用的股份证明机制（</w:t>
      </w:r>
      <w:r w:rsidRPr="00BB2F5C">
        <w:rPr>
          <w:rFonts w:ascii="Helvetica" w:hAnsi="Helvetica" w:cs="Helvetica"/>
          <w:sz w:val="28"/>
          <w:szCs w:val="28"/>
        </w:rPr>
        <w:t>POS</w:t>
      </w:r>
      <w:r w:rsidRPr="00BB2F5C">
        <w:rPr>
          <w:rFonts w:ascii="Helvetica" w:hAnsi="Helvetica" w:cs="Helvetica" w:hint="eastAsia"/>
          <w:sz w:val="28"/>
          <w:szCs w:val="28"/>
        </w:rPr>
        <w:t>）的问题的同时，还能通过实施科技式的民主以抵消中心化所带来的负面效应。</w:t>
      </w:r>
    </w:p>
    <w:p w14:paraId="6953EACD" w14:textId="77777777" w:rsidR="00266123" w:rsidRDefault="00266123" w:rsidP="00266123">
      <w:pPr>
        <w:autoSpaceDE w:val="0"/>
        <w:autoSpaceDN w:val="0"/>
        <w:adjustRightInd w:val="0"/>
        <w:rPr>
          <w:rFonts w:ascii="Songti SC" w:eastAsia="Songti SC" w:hAnsiTheme="minorHAnsi" w:cs="Songti SC"/>
          <w:sz w:val="32"/>
          <w:szCs w:val="32"/>
        </w:rPr>
      </w:pPr>
      <w:r>
        <w:rPr>
          <w:rFonts w:ascii="Helvetica" w:hAnsi="Helvetica" w:cs="Helvetica" w:hint="eastAsia"/>
          <w:sz w:val="28"/>
          <w:szCs w:val="28"/>
        </w:rPr>
        <w:tab/>
      </w:r>
      <w:r w:rsidRPr="005525D7">
        <w:rPr>
          <w:rFonts w:ascii="Helvetica" w:hAnsi="Helvetica" w:cs="Helvetica" w:hint="eastAsia"/>
          <w:sz w:val="28"/>
          <w:szCs w:val="28"/>
        </w:rPr>
        <w:t>通过引入“受托人”这个角色，</w:t>
      </w:r>
      <w:r w:rsidRPr="005525D7">
        <w:rPr>
          <w:rFonts w:ascii="Helvetica" w:hAnsi="Helvetica" w:cs="Helvetica"/>
          <w:sz w:val="28"/>
          <w:szCs w:val="28"/>
        </w:rPr>
        <w:t>DPOS</w:t>
      </w:r>
      <w:r w:rsidRPr="005525D7">
        <w:rPr>
          <w:rFonts w:ascii="Helvetica" w:hAnsi="Helvetica" w:cs="Helvetica" w:hint="eastAsia"/>
          <w:sz w:val="28"/>
          <w:szCs w:val="28"/>
        </w:rPr>
        <w:t>可以降低中心化所带来的负面影响。一共有</w:t>
      </w:r>
      <w:r w:rsidRPr="005525D7">
        <w:rPr>
          <w:rFonts w:ascii="Helvetica" w:hAnsi="Helvetica" w:cs="Helvetica"/>
          <w:sz w:val="28"/>
          <w:szCs w:val="28"/>
        </w:rPr>
        <w:t>101</w:t>
      </w:r>
      <w:r w:rsidRPr="005525D7">
        <w:rPr>
          <w:rFonts w:ascii="Helvetica" w:hAnsi="Helvetica" w:cs="Helvetica" w:hint="eastAsia"/>
          <w:sz w:val="28"/>
          <w:szCs w:val="28"/>
        </w:rPr>
        <w:t>位受托人通过网络上的每个人经由每次交易投票产生，他们的工作是签署（生产）区块。通过去中心化的投票过程，</w:t>
      </w:r>
      <w:r w:rsidRPr="005525D7">
        <w:rPr>
          <w:rFonts w:ascii="Helvetica" w:hAnsi="Helvetica" w:cs="Helvetica"/>
          <w:sz w:val="28"/>
          <w:szCs w:val="28"/>
        </w:rPr>
        <w:t>DPOS</w:t>
      </w:r>
      <w:r w:rsidRPr="005525D7">
        <w:rPr>
          <w:rFonts w:ascii="Helvetica" w:hAnsi="Helvetica" w:cs="Helvetica" w:hint="eastAsia"/>
          <w:sz w:val="28"/>
          <w:szCs w:val="28"/>
        </w:rPr>
        <w:t>能让网络比别的系统更加民主。与其要让我们完成在网络上信任所有人这个不可能完成的任务，不如让</w:t>
      </w:r>
      <w:r w:rsidRPr="005525D7">
        <w:rPr>
          <w:rFonts w:ascii="Helvetica" w:hAnsi="Helvetica" w:cs="Helvetica"/>
          <w:sz w:val="28"/>
          <w:szCs w:val="28"/>
        </w:rPr>
        <w:t>DPOS</w:t>
      </w:r>
      <w:r w:rsidRPr="005525D7">
        <w:rPr>
          <w:rFonts w:ascii="Helvetica" w:hAnsi="Helvetica" w:cs="Helvetica" w:hint="eastAsia"/>
          <w:sz w:val="28"/>
          <w:szCs w:val="28"/>
        </w:rPr>
        <w:t>通过技术保护措施来确保那些代表网络来签署区块的人们（受托人）能够正确地工作。除此之外，在每个区块被签署之前，必须先验证前一个区块已经被受信任节点所签署。像</w:t>
      </w:r>
      <w:r w:rsidRPr="005525D7">
        <w:rPr>
          <w:rFonts w:ascii="Helvetica" w:hAnsi="Helvetica" w:cs="Helvetica"/>
          <w:sz w:val="28"/>
          <w:szCs w:val="28"/>
        </w:rPr>
        <w:t>DPOS</w:t>
      </w:r>
      <w:r w:rsidRPr="005525D7">
        <w:rPr>
          <w:rFonts w:ascii="Helvetica" w:hAnsi="Helvetica" w:cs="Helvetica" w:hint="eastAsia"/>
          <w:sz w:val="28"/>
          <w:szCs w:val="28"/>
        </w:rPr>
        <w:t>这样的设计，实际上缩减了必须要等待相当数量的未授信节点进行验证后才能够确认交易的时间成本。</w:t>
      </w:r>
    </w:p>
    <w:p w14:paraId="6D85D9BF" w14:textId="06A1F970" w:rsidR="004F11EA" w:rsidRDefault="00887BCA" w:rsidP="004F11EA">
      <w:pPr>
        <w:pStyle w:val="2"/>
      </w:pPr>
      <w:r>
        <w:lastRenderedPageBreak/>
        <w:t>1.</w:t>
      </w:r>
      <w:r w:rsidR="005B22E8">
        <w:t>3</w:t>
      </w:r>
      <w:r>
        <w:t>应用前景</w:t>
      </w:r>
    </w:p>
    <w:p w14:paraId="42FF61A2" w14:textId="73DC50F9" w:rsidR="004F11EA" w:rsidRDefault="004F11EA" w:rsidP="004F11EA">
      <w:pPr>
        <w:pStyle w:val="3"/>
        <w:rPr>
          <w:rFonts w:hint="eastAsia"/>
        </w:rPr>
      </w:pPr>
      <w:r w:rsidRPr="004F11EA">
        <w:t>1.3.1</w:t>
      </w:r>
      <w:r w:rsidRPr="004F11EA">
        <w:rPr>
          <w:rFonts w:hint="eastAsia"/>
        </w:rPr>
        <w:t>发展</w:t>
      </w:r>
      <w:r>
        <w:t>趋势</w:t>
      </w:r>
    </w:p>
    <w:p w14:paraId="619DABA6" w14:textId="77777777" w:rsidR="004F11EA" w:rsidRDefault="004F11EA" w:rsidP="004F11EA"/>
    <w:p w14:paraId="40024BA0" w14:textId="77777777"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数据库技术现状：数据库正在从集中式走向分布式</w:t>
      </w:r>
    </w:p>
    <w:p w14:paraId="331C1CC8" w14:textId="579837B9"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近年来，随着互联网的高速发展，网络中的数据量也急剧膨胀，传统的集中式数据库越来越无法处理高速增长的电子数据。因此，数据库开始由集中式向分布式结构转变。阿里双十一时支付宝成功实现每秒峰值</w:t>
      </w:r>
      <w:r w:rsidRPr="00985603">
        <w:rPr>
          <w:color w:val="4A4A4A"/>
        </w:rPr>
        <w:t>8.59</w:t>
      </w:r>
      <w:r w:rsidRPr="00985603">
        <w:rPr>
          <w:color w:val="4A4A4A"/>
        </w:rPr>
        <w:t>万笔的交易，就是基于分布式数据库的架构之上。然而，现有的分布式数据库都只是基于中心化结构基础上的多重存储、多重备份数据库，一旦中心节点出现问题，所有的分布节点数据就会停止更新。与之不同，区块链则是一种完全去中心化的分布式存储数据库，顺应数据库发展大趋势，能很好地解决传统数据库面临的问题，因此越来越受到人们的关注。</w:t>
      </w:r>
    </w:p>
    <w:p w14:paraId="5888EE76" w14:textId="3240028E"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区块链技术现状：比特币之后，多元化区块链共同发展</w:t>
      </w:r>
    </w:p>
    <w:p w14:paraId="1830FB7D" w14:textId="3BE26DBC"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经过了近</w:t>
      </w:r>
      <w:r w:rsidRPr="00985603">
        <w:rPr>
          <w:color w:val="4A4A4A"/>
        </w:rPr>
        <w:t>7</w:t>
      </w:r>
      <w:r w:rsidRPr="00985603">
        <w:rPr>
          <w:color w:val="4A4A4A"/>
        </w:rPr>
        <w:t>年的发展与实践，人们对区块链技术的了解越来越深入，也在让区块链技术与自身需求更契合的过程中逐渐明白了以下两点：</w:t>
      </w:r>
      <w:r w:rsidRPr="00985603">
        <w:rPr>
          <w:color w:val="4A4A4A"/>
        </w:rPr>
        <w:t>(1)</w:t>
      </w:r>
      <w:r w:rsidRPr="00985603">
        <w:rPr>
          <w:color w:val="4A4A4A"/>
        </w:rPr>
        <w:t>区块链技术本质上是互联网协议的底层技术，是互联网数据层次的技术</w:t>
      </w:r>
      <w:r w:rsidRPr="00985603">
        <w:rPr>
          <w:color w:val="4A4A4A"/>
        </w:rPr>
        <w:t>;(2)</w:t>
      </w:r>
      <w:r w:rsidRPr="00985603">
        <w:rPr>
          <w:color w:val="4A4A4A"/>
        </w:rPr>
        <w:t>区块链倡导的</w:t>
      </w:r>
      <w:r w:rsidRPr="00985603">
        <w:rPr>
          <w:color w:val="4A4A4A"/>
        </w:rPr>
        <w:t>“</w:t>
      </w:r>
      <w:r w:rsidRPr="00985603">
        <w:rPr>
          <w:color w:val="4A4A4A"/>
        </w:rPr>
        <w:t>去中心</w:t>
      </w:r>
      <w:r w:rsidRPr="00985603">
        <w:rPr>
          <w:color w:val="4A4A4A"/>
        </w:rPr>
        <w:t>”</w:t>
      </w:r>
      <w:r w:rsidRPr="00985603">
        <w:rPr>
          <w:color w:val="4A4A4A"/>
        </w:rPr>
        <w:t>并不是反中心，而是分中心</w:t>
      </w:r>
      <w:r w:rsidRPr="00985603">
        <w:rPr>
          <w:color w:val="4A4A4A"/>
        </w:rPr>
        <w:t>(</w:t>
      </w:r>
      <w:r w:rsidRPr="00985603">
        <w:rPr>
          <w:color w:val="4A4A4A"/>
        </w:rPr>
        <w:t>最彻底的分中心就是每个节点自己成为自身的中心</w:t>
      </w:r>
      <w:r w:rsidRPr="00985603">
        <w:rPr>
          <w:color w:val="4A4A4A"/>
        </w:rPr>
        <w:t>)</w:t>
      </w:r>
      <w:r w:rsidRPr="00985603">
        <w:rPr>
          <w:color w:val="4A4A4A"/>
        </w:rPr>
        <w:t>。因此，许多领域试图在比特币区块链的基础之上对其做进一步的改进。目前，区块链已经从比特币完全去中心化的公共区块链，发展出了依附于公有链之上的侧链以及非完全去中心化的私有区块链等。目前已存在的区块链技术应用主要基于以下几个方向：</w:t>
      </w:r>
    </w:p>
    <w:p w14:paraId="2A2C9CFD" w14:textId="77777777"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 xml:space="preserve">　　公共区块链</w:t>
      </w:r>
      <w:r w:rsidRPr="00985603">
        <w:rPr>
          <w:color w:val="4A4A4A"/>
        </w:rPr>
        <w:t>(public blockchain)</w:t>
      </w:r>
      <w:r w:rsidRPr="00985603">
        <w:rPr>
          <w:color w:val="4A4A4A"/>
        </w:rPr>
        <w:t>是区块链的最初形态，是一种完全去中心化的分布式存储数据库。任何人都可以访问公共区块链上的数据，并在其上进行价值交换，信任机制的建立通过密码学技术来保证。</w:t>
      </w:r>
    </w:p>
    <w:p w14:paraId="0C8F60B1" w14:textId="77777777"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 xml:space="preserve">　　侧链</w:t>
      </w:r>
      <w:r w:rsidRPr="00985603">
        <w:rPr>
          <w:color w:val="4A4A4A"/>
        </w:rPr>
        <w:t>(side-chain)</w:t>
      </w:r>
      <w:r w:rsidRPr="00985603">
        <w:rPr>
          <w:color w:val="4A4A4A"/>
        </w:rPr>
        <w:t>是公共区块链的延伸，是一种基于公共区块链所开发出的新技术，可以实现公共区块链上价值与其他账簿上价值在多个区块链间的转移。在用公共区块链辅助证明信用的同时，侧链技术能支持更为复杂的数据结构及操作。</w:t>
      </w:r>
    </w:p>
    <w:p w14:paraId="737D246A" w14:textId="77777777"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lastRenderedPageBreak/>
        <w:t>私有区块链</w:t>
      </w:r>
      <w:r w:rsidRPr="00985603">
        <w:rPr>
          <w:color w:val="4A4A4A"/>
        </w:rPr>
        <w:t>(private blockchain)</w:t>
      </w:r>
      <w:r w:rsidRPr="00985603">
        <w:rPr>
          <w:color w:val="4A4A4A"/>
        </w:rPr>
        <w:t>是公共区块链更进一步的变形，参与的节点只有用户自己，数据的访问和使用有严格的权限管理。</w:t>
      </w:r>
    </w:p>
    <w:p w14:paraId="22EAE69A" w14:textId="77777777"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区块链技术处于理论阶段，尚需实践。区块链技术是伴随比特币的产生而出现的，目前最成熟的区块链就是比特币的区块链。国内外对于区块链技术的投入使用都已经逐渐展开，但目前尚未有完全落地的应用性成果展现出来。从发展的角度来看，区块链技术目前仍然处于理论阶段，今后的技术转换尚需一段很长时间的实践。</w:t>
      </w:r>
    </w:p>
    <w:p w14:paraId="289D7199" w14:textId="77777777"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 xml:space="preserve">　　需求端现状：各领域需求大增</w:t>
      </w:r>
    </w:p>
    <w:p w14:paraId="3B1BB148" w14:textId="77777777"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 xml:space="preserve">　　区块链技术的发展会如此受人关注，是因为其具有</w:t>
      </w:r>
      <w:r w:rsidRPr="00985603">
        <w:rPr>
          <w:color w:val="4A4A4A"/>
        </w:rPr>
        <w:t>4</w:t>
      </w:r>
      <w:r w:rsidRPr="00985603">
        <w:rPr>
          <w:color w:val="4A4A4A"/>
        </w:rPr>
        <w:t>个关键特点：集体维护、去中心化、信任共识机制、数据不可篡改。由于这几个特点，各行各业都爆发了对区块链技术的极大需求。纳斯达克、</w:t>
      </w:r>
      <w:r w:rsidRPr="00985603">
        <w:rPr>
          <w:color w:val="4A4A4A"/>
        </w:rPr>
        <w:t>Overstock</w:t>
      </w:r>
      <w:r w:rsidRPr="00985603">
        <w:rPr>
          <w:color w:val="4A4A4A"/>
        </w:rPr>
        <w:t>、德勤等大型公司都已经在区块链技术上获得了实质性的突破，未来对区块链技术的需求会迎来爆发式的增长。我们试着梳理了目前市场中已出现的一些需求，体现但不局限在以下几大领域：</w:t>
      </w:r>
    </w:p>
    <w:p w14:paraId="306CE190" w14:textId="77777777"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 xml:space="preserve">　　</w:t>
      </w:r>
      <w:r w:rsidRPr="00985603">
        <w:rPr>
          <w:color w:val="4A4A4A"/>
        </w:rPr>
        <w:t>       </w:t>
      </w:r>
      <w:r w:rsidRPr="00985603">
        <w:rPr>
          <w:color w:val="4A4A4A"/>
        </w:rPr>
        <w:t>来自金融领域的需求</w:t>
      </w:r>
    </w:p>
    <w:p w14:paraId="5C1612F3" w14:textId="77777777"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 xml:space="preserve">　　目前为止，金融领域是区块链技术介入最多，也是需求最大的一个领域。区块链技术的出现，让金融的去中心化成为了可能：</w:t>
      </w:r>
      <w:r w:rsidRPr="00985603">
        <w:rPr>
          <w:color w:val="4A4A4A"/>
        </w:rPr>
        <w:t>(1)</w:t>
      </w:r>
      <w:r w:rsidRPr="00985603">
        <w:rPr>
          <w:color w:val="4A4A4A"/>
        </w:rPr>
        <w:t>金融领域对区块链的第一个需求是数字货币，</w:t>
      </w:r>
      <w:r w:rsidRPr="00985603">
        <w:rPr>
          <w:color w:val="4A4A4A"/>
        </w:rPr>
        <w:t>“</w:t>
      </w:r>
      <w:r w:rsidRPr="00985603">
        <w:rPr>
          <w:color w:val="4A4A4A"/>
        </w:rPr>
        <w:t>比特币</w:t>
      </w:r>
      <w:r w:rsidRPr="00985603">
        <w:rPr>
          <w:color w:val="4A4A4A"/>
        </w:rPr>
        <w:t>”</w:t>
      </w:r>
      <w:r w:rsidRPr="00985603">
        <w:rPr>
          <w:color w:val="4A4A4A"/>
        </w:rPr>
        <w:t>由此诞生。</w:t>
      </w:r>
      <w:r w:rsidRPr="00985603">
        <w:rPr>
          <w:color w:val="4A4A4A"/>
        </w:rPr>
        <w:t>(2)</w:t>
      </w:r>
      <w:r w:rsidRPr="00985603">
        <w:rPr>
          <w:color w:val="4A4A4A"/>
        </w:rPr>
        <w:t>数字货币的成功发行大大刺激了传统银行业，银行、股权</w:t>
      </w:r>
      <w:r w:rsidRPr="00985603">
        <w:rPr>
          <w:color w:val="4A4A4A"/>
        </w:rPr>
        <w:t>/</w:t>
      </w:r>
      <w:r w:rsidRPr="00985603">
        <w:rPr>
          <w:color w:val="4A4A4A"/>
        </w:rPr>
        <w:t>有价证券交易所领域、保险领域也纷纷表现出了对区块链技术的强烈需求。由于金融领域与社会经济直接挂钩，因此其对区块链技术的探索也是走在时代最前沿的，技术需求会更快地转化为动力，加速区块链技术的应用落地。</w:t>
      </w:r>
    </w:p>
    <w:p w14:paraId="55E1D29C" w14:textId="77777777"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 xml:space="preserve">　　</w:t>
      </w:r>
      <w:r w:rsidRPr="00985603">
        <w:rPr>
          <w:color w:val="4A4A4A"/>
        </w:rPr>
        <w:t>       </w:t>
      </w:r>
      <w:r w:rsidRPr="00985603">
        <w:rPr>
          <w:color w:val="4A4A4A"/>
        </w:rPr>
        <w:t>来自医疗领域的需求</w:t>
      </w:r>
    </w:p>
    <w:p w14:paraId="53599ECF" w14:textId="77777777"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 xml:space="preserve">　　医疗行业中的许多资料都是非常私密的，对其阅读与管理权限的保护要求也十分苛刻。然而，目前中心化模式下的资料存储方式无法很好地保证资料的安全性，经常会造成病人隐私的泄露，而且一旦系统出现问题就会造成大规模的数据外泄。区块链的可编程、匿名性特征能更好的在去中心化的环境中保护病人的隐私，其应用前景非常广阔。</w:t>
      </w:r>
    </w:p>
    <w:p w14:paraId="302E59DF" w14:textId="77777777"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 xml:space="preserve">　　</w:t>
      </w:r>
      <w:r w:rsidRPr="00985603">
        <w:rPr>
          <w:color w:val="4A4A4A"/>
        </w:rPr>
        <w:t>      </w:t>
      </w:r>
      <w:r w:rsidRPr="00985603">
        <w:rPr>
          <w:color w:val="4A4A4A"/>
        </w:rPr>
        <w:t>来自公证领域的需求</w:t>
      </w:r>
    </w:p>
    <w:p w14:paraId="7D3A7E59" w14:textId="77777777"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 xml:space="preserve">　　目前社会中的公证成本是非常高的，大多数公证均依赖于政府机关的信用来完成。这样的高成本、中心化方式使得如</w:t>
      </w:r>
      <w:hyperlink r:id="rId32" w:history="1">
        <w:r w:rsidRPr="00985603">
          <w:rPr>
            <w:color w:val="4A4A4A"/>
          </w:rPr>
          <w:t>知识</w:t>
        </w:r>
      </w:hyperlink>
      <w:r w:rsidRPr="00985603">
        <w:rPr>
          <w:color w:val="4A4A4A"/>
        </w:rPr>
        <w:t>产权、房产等一系列需要</w:t>
      </w:r>
      <w:r w:rsidRPr="00985603">
        <w:rPr>
          <w:color w:val="4A4A4A"/>
        </w:rPr>
        <w:lastRenderedPageBreak/>
        <w:t>公证的资产都未能得到很好的保护。区块链技术的去中心化特征能让数据资料通过数学信用背书的方式，在没有政府机关介入的情况下，完成自动化公证过程，且数据会永久保留并可随时追踪源头。因此，房产等政务资料管理与</w:t>
      </w:r>
      <w:hyperlink r:id="rId33" w:history="1">
        <w:r w:rsidRPr="00985603">
          <w:rPr>
            <w:color w:val="4A4A4A"/>
          </w:rPr>
          <w:t>知识</w:t>
        </w:r>
      </w:hyperlink>
      <w:r w:rsidRPr="00985603">
        <w:rPr>
          <w:color w:val="4A4A4A"/>
        </w:rPr>
        <w:t>产权等非政务资料管理方面都已经对区块链技术表现出了强烈的需求。</w:t>
      </w:r>
    </w:p>
    <w:p w14:paraId="480E2154" w14:textId="77777777"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 xml:space="preserve">　　</w:t>
      </w:r>
      <w:r w:rsidRPr="00985603">
        <w:rPr>
          <w:color w:val="4A4A4A"/>
        </w:rPr>
        <w:t>    </w:t>
      </w:r>
      <w:r w:rsidRPr="00985603">
        <w:rPr>
          <w:color w:val="4A4A4A"/>
        </w:rPr>
        <w:t>来自通信领域的需求</w:t>
      </w:r>
    </w:p>
    <w:p w14:paraId="61217D3D" w14:textId="77777777"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 xml:space="preserve">　　通信领域最重要的是信息安全问题。区块链技术通过去中心化方式，完全改变了信息传输的渠道，由于网络中的每个人都能收到这份信息</w:t>
      </w:r>
      <w:r w:rsidRPr="00985603">
        <w:rPr>
          <w:color w:val="4A4A4A"/>
        </w:rPr>
        <w:t>(</w:t>
      </w:r>
      <w:r w:rsidRPr="00985603">
        <w:rPr>
          <w:color w:val="4A4A4A"/>
        </w:rPr>
        <w:t>但只有拥有私钥的人才能打开</w:t>
      </w:r>
      <w:r w:rsidRPr="00985603">
        <w:rPr>
          <w:color w:val="4A4A4A"/>
        </w:rPr>
        <w:t>)</w:t>
      </w:r>
      <w:r w:rsidRPr="00985603">
        <w:rPr>
          <w:color w:val="4A4A4A"/>
        </w:rPr>
        <w:t>，因此信息的拦截无从谈起，信息的跟踪也就无法实现。</w:t>
      </w:r>
    </w:p>
    <w:p w14:paraId="5CCE7250" w14:textId="77777777"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 xml:space="preserve">　　</w:t>
      </w:r>
      <w:r w:rsidRPr="00985603">
        <w:rPr>
          <w:color w:val="4A4A4A"/>
        </w:rPr>
        <w:t>      </w:t>
      </w:r>
      <w:r w:rsidRPr="00985603">
        <w:rPr>
          <w:color w:val="4A4A4A"/>
        </w:rPr>
        <w:t>来自供应链领域的需求</w:t>
      </w:r>
    </w:p>
    <w:p w14:paraId="77044924" w14:textId="77777777"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 xml:space="preserve">　　目前市场中的供应链系统并没有为货物提供一套完全可追踪的物流数据，许多物品的物流信息中途流失，为假冒伪劣产品的横行提供了机会。如果区块链技术能为供应链中的物流信息提供认证服务，那我们通过区块链数据库的源头追踪功能就可以很快地找到问题所在。这激发了供应链领域的强烈兴趣。</w:t>
      </w:r>
    </w:p>
    <w:p w14:paraId="7A76E15C" w14:textId="77777777"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 xml:space="preserve">　　</w:t>
      </w:r>
      <w:r w:rsidRPr="00985603">
        <w:rPr>
          <w:color w:val="4A4A4A"/>
        </w:rPr>
        <w:t>       </w:t>
      </w:r>
      <w:r w:rsidRPr="00985603">
        <w:rPr>
          <w:color w:val="4A4A4A"/>
        </w:rPr>
        <w:t>来自域名领域的需求</w:t>
      </w:r>
    </w:p>
    <w:p w14:paraId="3DB08D38" w14:textId="77777777"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 xml:space="preserve">　　目前互联网中的域名是一种中心化结构的管理模式，</w:t>
      </w:r>
      <w:r w:rsidRPr="00985603">
        <w:rPr>
          <w:color w:val="4A4A4A"/>
        </w:rPr>
        <w:t>ICANN</w:t>
      </w:r>
      <w:r w:rsidRPr="00985603">
        <w:rPr>
          <w:color w:val="4A4A4A"/>
        </w:rPr>
        <w:t>作为协调机构来统一组织调配域名系统，再一层层分配给下面的域名承包商。从国家安全的角度来考虑，域名资源的去中心化是一种极大的需求。区块链技术的分布式结构能很好的管理域名资源而不需要一个统一调配机构，成为了满足这个需求的关键技术。</w:t>
      </w:r>
    </w:p>
    <w:p w14:paraId="39266E7E" w14:textId="77777777"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 xml:space="preserve">　　</w:t>
      </w:r>
      <w:r w:rsidRPr="00985603">
        <w:rPr>
          <w:color w:val="4A4A4A"/>
        </w:rPr>
        <w:t>       </w:t>
      </w:r>
      <w:r w:rsidRPr="00985603">
        <w:rPr>
          <w:color w:val="4A4A4A"/>
        </w:rPr>
        <w:t>来自投票领域的需求</w:t>
      </w:r>
    </w:p>
    <w:p w14:paraId="1269A6C0" w14:textId="77777777"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 xml:space="preserve">　　目前社会中的投票方式还很不完善。基于区块链技术的投票，可以在很好保护投票人身份的同时快速统计出结果，让整个投票体系能高效率、低成本的运行。目前纳斯达克已经正式试行区块链技术，未来来自投票领域的需求范围相信还会进一步扩大。</w:t>
      </w:r>
    </w:p>
    <w:p w14:paraId="7A2ED875" w14:textId="77777777"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 xml:space="preserve">　　</w:t>
      </w:r>
      <w:r w:rsidRPr="00985603">
        <w:rPr>
          <w:color w:val="4A4A4A"/>
        </w:rPr>
        <w:t>       </w:t>
      </w:r>
      <w:r w:rsidRPr="00985603">
        <w:rPr>
          <w:color w:val="4A4A4A"/>
        </w:rPr>
        <w:t>来自更多其他领域的需求</w:t>
      </w:r>
    </w:p>
    <w:p w14:paraId="7232EFFF" w14:textId="77777777"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 xml:space="preserve">　　以上几个领域都是较早接触区块链技术并已开始取得初步探索成果的领域。现如今，随着区块链技术越来越广为人知，更多的领域开始意识到区块链技术的重要性，也逐渐展现了对这种全新技术的需求。物联网领域需要以太坊区块链的容错功能来确保安全和稳定，</w:t>
      </w:r>
      <w:r w:rsidRPr="00985603">
        <w:rPr>
          <w:color w:val="4A4A4A"/>
        </w:rPr>
        <w:t>P2P</w:t>
      </w:r>
      <w:r w:rsidRPr="00985603">
        <w:rPr>
          <w:color w:val="4A4A4A"/>
        </w:rPr>
        <w:t>借贷领域需要区块链的去中心化信任功能来建立一个公开透明的借贷市场，审计领域需要区块链的数据库功能</w:t>
      </w:r>
      <w:r w:rsidRPr="00985603">
        <w:rPr>
          <w:color w:val="4A4A4A"/>
        </w:rPr>
        <w:lastRenderedPageBreak/>
        <w:t>来保证审计数据的真实性与可追踪性，拍卖领域需要区块链的数据公开透明功能来保证拍卖的正常进行，教育领域需要区块链的时间戳及数据库功能来帮助提供学历证书的认证，智能资产领域需要区块链的数据自动处理功能来帮助资产实现智能化、自动化，甚至游戏、彩票领域也需要区块链的数学功能来保证摇奖时的公正性</w:t>
      </w:r>
      <w:r w:rsidRPr="00985603">
        <w:rPr>
          <w:color w:val="4A4A4A"/>
        </w:rPr>
        <w:t>……</w:t>
      </w:r>
    </w:p>
    <w:p w14:paraId="272DEE44" w14:textId="77777777"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 xml:space="preserve">　　区块链技术发展到今天，其应用需求已经从最初的数字货币扩展到社会领域的方方面面。区块链技术可以认为是一个人类在去信任环境下的大规模协作工具，它第一次使用纯技术的方式让互联网上的价值转移成为了可能。对区块链技术的需求，来自涉及到政治、经济、金融、社会</w:t>
      </w:r>
      <w:r w:rsidRPr="00985603">
        <w:rPr>
          <w:color w:val="4A4A4A"/>
        </w:rPr>
        <w:t>(</w:t>
      </w:r>
      <w:r w:rsidRPr="00985603">
        <w:rPr>
          <w:color w:val="4A4A4A"/>
        </w:rPr>
        <w:t>数字社会</w:t>
      </w:r>
      <w:r w:rsidRPr="00985603">
        <w:rPr>
          <w:color w:val="4A4A4A"/>
        </w:rPr>
        <w:t>)</w:t>
      </w:r>
      <w:r w:rsidRPr="00985603">
        <w:rPr>
          <w:color w:val="4A4A4A"/>
        </w:rPr>
        <w:t>、法律</w:t>
      </w:r>
      <w:r w:rsidRPr="00985603">
        <w:rPr>
          <w:color w:val="4A4A4A"/>
        </w:rPr>
        <w:t>(</w:t>
      </w:r>
      <w:r w:rsidRPr="00985603">
        <w:rPr>
          <w:color w:val="4A4A4A"/>
        </w:rPr>
        <w:t>计算法律学</w:t>
      </w:r>
      <w:r w:rsidRPr="00985603">
        <w:rPr>
          <w:color w:val="4A4A4A"/>
        </w:rPr>
        <w:t>)</w:t>
      </w:r>
      <w:r w:rsidRPr="00985603">
        <w:rPr>
          <w:color w:val="4A4A4A"/>
        </w:rPr>
        <w:t>、计算机、互联网、万维网</w:t>
      </w:r>
      <w:r w:rsidRPr="00985603">
        <w:rPr>
          <w:color w:val="4A4A4A"/>
        </w:rPr>
        <w:t>WWW</w:t>
      </w:r>
      <w:r w:rsidRPr="00985603">
        <w:rPr>
          <w:color w:val="4A4A4A"/>
        </w:rPr>
        <w:t>、物联网、人工智能、自动</w:t>
      </w:r>
      <w:r w:rsidRPr="00985603">
        <w:rPr>
          <w:color w:val="4A4A4A"/>
        </w:rPr>
        <w:t>(</w:t>
      </w:r>
      <w:r w:rsidRPr="00985603">
        <w:rPr>
          <w:color w:val="4A4A4A"/>
        </w:rPr>
        <w:t>无人</w:t>
      </w:r>
      <w:r w:rsidRPr="00985603">
        <w:rPr>
          <w:color w:val="4A4A4A"/>
        </w:rPr>
        <w:t>)</w:t>
      </w:r>
      <w:r w:rsidRPr="00985603">
        <w:rPr>
          <w:color w:val="4A4A4A"/>
        </w:rPr>
        <w:t>驾驶汽车、电子商务、中国制造</w:t>
      </w:r>
      <w:r w:rsidRPr="00985603">
        <w:rPr>
          <w:color w:val="4A4A4A"/>
        </w:rPr>
        <w:t>2025</w:t>
      </w:r>
      <w:r w:rsidRPr="00985603">
        <w:rPr>
          <w:color w:val="4A4A4A"/>
        </w:rPr>
        <w:t>、大数据、云计算等多个领域，而且部分领域已经有了一些落地的实践。我们在下一篇报告中会详细阐述区块链技术在各个领域的实践情况。</w:t>
      </w:r>
    </w:p>
    <w:p w14:paraId="281A7E72" w14:textId="77777777" w:rsidR="004F11EA" w:rsidRPr="00985603" w:rsidRDefault="004F11EA" w:rsidP="00985603">
      <w:pPr>
        <w:pStyle w:val="a7"/>
        <w:shd w:val="clear" w:color="auto" w:fill="FFFFFF"/>
        <w:spacing w:before="0" w:beforeAutospacing="0" w:after="0" w:afterAutospacing="0" w:line="450" w:lineRule="atLeast"/>
        <w:ind w:firstLine="420"/>
        <w:rPr>
          <w:color w:val="4A4A4A"/>
        </w:rPr>
      </w:pPr>
    </w:p>
    <w:p w14:paraId="661B4A67" w14:textId="77777777" w:rsidR="004F11EA" w:rsidRPr="00985603" w:rsidRDefault="004F11EA" w:rsidP="00985603">
      <w:pPr>
        <w:pStyle w:val="a7"/>
        <w:shd w:val="clear" w:color="auto" w:fill="FFFFFF"/>
        <w:spacing w:before="0" w:beforeAutospacing="0" w:after="0" w:afterAutospacing="0" w:line="450" w:lineRule="atLeast"/>
        <w:ind w:firstLine="420"/>
        <w:rPr>
          <w:rFonts w:hint="eastAsia"/>
          <w:color w:val="4A4A4A"/>
        </w:rPr>
      </w:pPr>
    </w:p>
    <w:p w14:paraId="78CEE5F4" w14:textId="77777777" w:rsidR="004F11EA" w:rsidRPr="004F11EA" w:rsidRDefault="004F11EA" w:rsidP="004F11EA">
      <w:pPr>
        <w:rPr>
          <w:rFonts w:hint="eastAsia"/>
        </w:rPr>
      </w:pPr>
    </w:p>
    <w:p w14:paraId="1D324F10" w14:textId="780E9D33" w:rsidR="00266123" w:rsidRDefault="001C270F" w:rsidP="00266123">
      <w:pPr>
        <w:autoSpaceDE w:val="0"/>
        <w:autoSpaceDN w:val="0"/>
        <w:adjustRightInd w:val="0"/>
        <w:ind w:firstLine="560"/>
        <w:rPr>
          <w:rFonts w:ascii="Times" w:hAnsi="Times" w:cs="Times"/>
          <w:color w:val="252525"/>
          <w:sz w:val="28"/>
          <w:szCs w:val="28"/>
        </w:rPr>
      </w:pPr>
      <w:r>
        <w:rPr>
          <w:rFonts w:ascii="Times" w:hAnsi="Times" w:cs="Times"/>
          <w:color w:val="252525"/>
          <w:sz w:val="28"/>
          <w:szCs w:val="28"/>
        </w:rPr>
        <w:t>讲到区块链的应用，</w:t>
      </w:r>
      <w:r>
        <w:rPr>
          <w:rFonts w:ascii="Times" w:hAnsi="Times" w:cs="Times" w:hint="eastAsia"/>
          <w:color w:val="252525"/>
          <w:sz w:val="28"/>
          <w:szCs w:val="28"/>
        </w:rPr>
        <w:t>人们</w:t>
      </w:r>
      <w:r>
        <w:rPr>
          <w:rFonts w:ascii="Times" w:hAnsi="Times" w:cs="Times"/>
          <w:color w:val="252525"/>
          <w:sz w:val="28"/>
          <w:szCs w:val="28"/>
        </w:rPr>
        <w:t>更多关注于在金融行业的应用情景。</w:t>
      </w:r>
    </w:p>
    <w:p w14:paraId="006BE746" w14:textId="77777777" w:rsidR="00C54A68" w:rsidRDefault="00C54A68" w:rsidP="00C54A68">
      <w:pPr>
        <w:autoSpaceDE w:val="0"/>
        <w:autoSpaceDN w:val="0"/>
        <w:adjustRightInd w:val="0"/>
        <w:rPr>
          <w:rFonts w:ascii="Arial" w:hAnsi="Arial" w:cs="Arial"/>
          <w:color w:val="434343"/>
          <w:sz w:val="32"/>
          <w:szCs w:val="32"/>
        </w:rPr>
      </w:pPr>
      <w:r>
        <w:rPr>
          <w:rFonts w:ascii="Arial" w:hAnsi="Arial" w:cs="Arial"/>
          <w:color w:val="434343"/>
          <w:sz w:val="32"/>
          <w:szCs w:val="32"/>
        </w:rPr>
        <w:t>发展到今天，人们关注区块链技术已远超于关注比特币本身了。</w:t>
      </w:r>
      <w:r>
        <w:rPr>
          <w:rFonts w:ascii="Arial" w:hAnsi="Arial" w:cs="Arial"/>
          <w:color w:val="434343"/>
          <w:sz w:val="32"/>
          <w:szCs w:val="32"/>
        </w:rPr>
        <w:t>Melanie Swan</w:t>
      </w:r>
      <w:r>
        <w:rPr>
          <w:rFonts w:ascii="Arial" w:hAnsi="Arial" w:cs="Arial"/>
          <w:color w:val="434343"/>
          <w:sz w:val="32"/>
          <w:szCs w:val="32"/>
        </w:rPr>
        <w:t>在其著作《</w:t>
      </w:r>
      <w:r>
        <w:rPr>
          <w:rFonts w:ascii="Arial" w:hAnsi="Arial" w:cs="Arial"/>
          <w:color w:val="434343"/>
          <w:sz w:val="32"/>
          <w:szCs w:val="32"/>
        </w:rPr>
        <w:t>BLUEPRINT FOR A NEW ECONOMY</w:t>
      </w:r>
      <w:r>
        <w:rPr>
          <w:rFonts w:ascii="Arial" w:hAnsi="Arial" w:cs="Arial"/>
          <w:color w:val="434343"/>
          <w:sz w:val="32"/>
          <w:szCs w:val="32"/>
        </w:rPr>
        <w:t>》中将区块链的应用范围划分成三个层面，分别称其为区块链</w:t>
      </w:r>
      <w:r>
        <w:rPr>
          <w:rFonts w:ascii="Arial" w:hAnsi="Arial" w:cs="Arial"/>
          <w:color w:val="434343"/>
          <w:sz w:val="32"/>
          <w:szCs w:val="32"/>
        </w:rPr>
        <w:t>1.0</w:t>
      </w:r>
      <w:r>
        <w:rPr>
          <w:rFonts w:ascii="Arial" w:hAnsi="Arial" w:cs="Arial"/>
          <w:color w:val="434343"/>
          <w:sz w:val="32"/>
          <w:szCs w:val="32"/>
        </w:rPr>
        <w:t>、</w:t>
      </w:r>
      <w:r>
        <w:rPr>
          <w:rFonts w:ascii="Arial" w:hAnsi="Arial" w:cs="Arial"/>
          <w:color w:val="434343"/>
          <w:sz w:val="32"/>
          <w:szCs w:val="32"/>
        </w:rPr>
        <w:t>2.0</w:t>
      </w:r>
      <w:r>
        <w:rPr>
          <w:rFonts w:ascii="Arial" w:hAnsi="Arial" w:cs="Arial"/>
          <w:color w:val="434343"/>
          <w:sz w:val="32"/>
          <w:szCs w:val="32"/>
        </w:rPr>
        <w:t>和</w:t>
      </w:r>
      <w:r>
        <w:rPr>
          <w:rFonts w:ascii="Arial" w:hAnsi="Arial" w:cs="Arial"/>
          <w:color w:val="434343"/>
          <w:sz w:val="32"/>
          <w:szCs w:val="32"/>
        </w:rPr>
        <w:t>3.0</w:t>
      </w:r>
      <w:r>
        <w:rPr>
          <w:rFonts w:ascii="Arial" w:hAnsi="Arial" w:cs="Arial"/>
          <w:color w:val="434343"/>
          <w:sz w:val="32"/>
          <w:szCs w:val="32"/>
        </w:rPr>
        <w:t>。我们在此借用其分类来梳理区块链应用的发展历史脉络。</w:t>
      </w:r>
    </w:p>
    <w:p w14:paraId="469423D9" w14:textId="68B666C0" w:rsidR="00C54A68" w:rsidRDefault="005A1A67" w:rsidP="001A2B9B">
      <w:pPr>
        <w:pStyle w:val="3"/>
      </w:pPr>
      <w:r>
        <w:t>1.</w:t>
      </w:r>
      <w:r w:rsidR="004123DC">
        <w:t>3</w:t>
      </w:r>
      <w:r>
        <w:t>.1</w:t>
      </w:r>
      <w:r w:rsidR="00C54A68">
        <w:t>区块链</w:t>
      </w:r>
      <w:r w:rsidR="00C54A68">
        <w:t>1.0</w:t>
      </w:r>
      <w:r w:rsidR="00C54A68">
        <w:t>：可编程货币</w:t>
      </w:r>
    </w:p>
    <w:p w14:paraId="3C30173F" w14:textId="77777777" w:rsidR="00C54A68" w:rsidRDefault="00C54A68" w:rsidP="00C54A68">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区块链技术伴随比特币的产生而产生，其最初应用范围完全聚集在数字货币上。比特币的出现第一次让区块链进入大众视野，而后产生了莱特币、以太币、狗狗币等</w:t>
      </w:r>
      <w:r>
        <w:rPr>
          <w:rFonts w:ascii="Arial" w:hAnsi="Arial" w:cs="Arial"/>
          <w:color w:val="434343"/>
          <w:sz w:val="32"/>
          <w:szCs w:val="32"/>
        </w:rPr>
        <w:t>“</w:t>
      </w:r>
      <w:r>
        <w:rPr>
          <w:rFonts w:ascii="Arial" w:hAnsi="Arial" w:cs="Arial"/>
          <w:color w:val="434343"/>
          <w:sz w:val="32"/>
          <w:szCs w:val="32"/>
        </w:rPr>
        <w:t>山</w:t>
      </w:r>
      <w:r>
        <w:rPr>
          <w:rFonts w:ascii="Arial" w:hAnsi="Arial" w:cs="Arial"/>
          <w:color w:val="434343"/>
          <w:sz w:val="32"/>
          <w:szCs w:val="32"/>
        </w:rPr>
        <w:lastRenderedPageBreak/>
        <w:t>寨</w:t>
      </w:r>
      <w:r>
        <w:rPr>
          <w:rFonts w:ascii="Arial" w:hAnsi="Arial" w:cs="Arial"/>
          <w:color w:val="434343"/>
          <w:sz w:val="32"/>
          <w:szCs w:val="32"/>
        </w:rPr>
        <w:t>”</w:t>
      </w:r>
      <w:r>
        <w:rPr>
          <w:rFonts w:ascii="Arial" w:hAnsi="Arial" w:cs="Arial"/>
          <w:color w:val="434343"/>
          <w:sz w:val="32"/>
          <w:szCs w:val="32"/>
        </w:rPr>
        <w:t>数字货币。可编程货币的出现，使得价值在互联网中直接流通成为了可能。区块链构建了一种全新的去中心化的数字支付系统，随时随地的货币交易、毫无障碍的跨国支付以及低成本运营的去中心化体系都让这个系统变得魅力无穷。这样一种新兴数字货币的出现，强烈地冲击了传统金融体系。</w:t>
      </w:r>
    </w:p>
    <w:p w14:paraId="1BF8A1E8" w14:textId="3890C352" w:rsidR="00C54A68" w:rsidRDefault="005A1A67" w:rsidP="001A2B9B">
      <w:pPr>
        <w:pStyle w:val="3"/>
      </w:pPr>
      <w:r>
        <w:t>1.</w:t>
      </w:r>
      <w:r w:rsidR="004123DC">
        <w:t>3</w:t>
      </w:r>
      <w:r>
        <w:t>.2</w:t>
      </w:r>
      <w:r w:rsidR="00C54A68">
        <w:t>区块链</w:t>
      </w:r>
      <w:r w:rsidR="00C54A68">
        <w:t>2.0</w:t>
      </w:r>
      <w:r w:rsidR="00C54A68">
        <w:t>：可编程金融</w:t>
      </w:r>
    </w:p>
    <w:p w14:paraId="2C6808D7" w14:textId="77777777" w:rsidR="00C54A68" w:rsidRDefault="00C54A68" w:rsidP="00C54A68">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受到数字货币的影响，人们开始将区块链技术的应用范围扩展到其他金融领域。基于区块链技术可编程的特点，人们尝试将</w:t>
      </w:r>
      <w:r>
        <w:rPr>
          <w:rFonts w:ascii="Arial" w:hAnsi="Arial" w:cs="Arial"/>
          <w:color w:val="434343"/>
          <w:sz w:val="32"/>
          <w:szCs w:val="32"/>
        </w:rPr>
        <w:t>“</w:t>
      </w:r>
      <w:r>
        <w:rPr>
          <w:rFonts w:ascii="Arial" w:hAnsi="Arial" w:cs="Arial"/>
          <w:color w:val="434343"/>
          <w:sz w:val="32"/>
          <w:szCs w:val="32"/>
        </w:rPr>
        <w:t>智能合约</w:t>
      </w:r>
      <w:r>
        <w:rPr>
          <w:rFonts w:ascii="Arial" w:hAnsi="Arial" w:cs="Arial"/>
          <w:color w:val="434343"/>
          <w:sz w:val="32"/>
          <w:szCs w:val="32"/>
        </w:rPr>
        <w:t>”</w:t>
      </w:r>
      <w:r>
        <w:rPr>
          <w:rFonts w:ascii="Arial" w:hAnsi="Arial" w:cs="Arial"/>
          <w:color w:val="434343"/>
          <w:sz w:val="32"/>
          <w:szCs w:val="32"/>
        </w:rPr>
        <w:t>的理念加入区块链中，形成了可编程金融。有了合约系统的支撑，区块链的应用范围开始从单一的货币领域扩大到涉及合约功能的其他金融领域。彩色币、比特股、以太坊、合约币等新概念的出现，让区块链技术得以在包括股票、清算、私募股权等众多金融领域崭露头角。目前，许多金融机构都开始研究区块链技术并尝试将其运用于现实，现有的传统金融体系正在被颠覆。</w:t>
      </w:r>
    </w:p>
    <w:p w14:paraId="2E27E57E" w14:textId="24A1E606" w:rsidR="00C54A68" w:rsidRDefault="005A1A67" w:rsidP="001A2B9B">
      <w:pPr>
        <w:pStyle w:val="3"/>
      </w:pPr>
      <w:r>
        <w:t>1.</w:t>
      </w:r>
      <w:r w:rsidR="004123DC">
        <w:t>3</w:t>
      </w:r>
      <w:r>
        <w:t>.3</w:t>
      </w:r>
      <w:r w:rsidR="00C54A68">
        <w:t>区块链</w:t>
      </w:r>
      <w:r w:rsidR="00C54A68">
        <w:t>3.0</w:t>
      </w:r>
      <w:r w:rsidR="00C54A68">
        <w:t>：可编程社会</w:t>
      </w:r>
    </w:p>
    <w:p w14:paraId="64E0DBDE" w14:textId="478E5E63" w:rsidR="006011C2" w:rsidRDefault="00C54A68" w:rsidP="001A2B9B">
      <w:pPr>
        <w:autoSpaceDE w:val="0"/>
        <w:autoSpaceDN w:val="0"/>
        <w:adjustRightInd w:val="0"/>
        <w:ind w:firstLine="420"/>
        <w:rPr>
          <w:rFonts w:ascii="Times" w:hAnsi="Times" w:cs="Times"/>
          <w:color w:val="252525"/>
          <w:sz w:val="28"/>
          <w:szCs w:val="28"/>
        </w:rPr>
      </w:pPr>
      <w:r>
        <w:rPr>
          <w:rFonts w:ascii="Arial" w:hAnsi="Arial" w:cs="Arial"/>
          <w:color w:val="434343"/>
          <w:sz w:val="32"/>
          <w:szCs w:val="32"/>
        </w:rPr>
        <w:t>随着区块链技术的进一步发展，其</w:t>
      </w:r>
      <w:r>
        <w:rPr>
          <w:rFonts w:ascii="Arial" w:hAnsi="Arial" w:cs="Arial"/>
          <w:color w:val="434343"/>
          <w:sz w:val="32"/>
          <w:szCs w:val="32"/>
        </w:rPr>
        <w:t>“</w:t>
      </w:r>
      <w:r>
        <w:rPr>
          <w:rFonts w:ascii="Arial" w:hAnsi="Arial" w:cs="Arial"/>
          <w:color w:val="434343"/>
          <w:sz w:val="32"/>
          <w:szCs w:val="32"/>
        </w:rPr>
        <w:t>去中心化</w:t>
      </w:r>
      <w:r>
        <w:rPr>
          <w:rFonts w:ascii="Arial" w:hAnsi="Arial" w:cs="Arial"/>
          <w:color w:val="434343"/>
          <w:sz w:val="32"/>
          <w:szCs w:val="32"/>
        </w:rPr>
        <w:t>”</w:t>
      </w:r>
      <w:r>
        <w:rPr>
          <w:rFonts w:ascii="Arial" w:hAnsi="Arial" w:cs="Arial"/>
          <w:color w:val="434343"/>
          <w:sz w:val="32"/>
          <w:szCs w:val="32"/>
        </w:rPr>
        <w:t>功能及</w:t>
      </w:r>
      <w:r>
        <w:rPr>
          <w:rFonts w:ascii="Arial" w:hAnsi="Arial" w:cs="Arial"/>
          <w:color w:val="434343"/>
          <w:sz w:val="32"/>
          <w:szCs w:val="32"/>
        </w:rPr>
        <w:t>“</w:t>
      </w:r>
      <w:r>
        <w:rPr>
          <w:rFonts w:ascii="Arial" w:hAnsi="Arial" w:cs="Arial"/>
          <w:color w:val="434343"/>
          <w:sz w:val="32"/>
          <w:szCs w:val="32"/>
        </w:rPr>
        <w:t>数据防伪</w:t>
      </w:r>
      <w:r>
        <w:rPr>
          <w:rFonts w:ascii="Arial" w:hAnsi="Arial" w:cs="Arial"/>
          <w:color w:val="434343"/>
          <w:sz w:val="32"/>
          <w:szCs w:val="32"/>
        </w:rPr>
        <w:t>”</w:t>
      </w:r>
      <w:r>
        <w:rPr>
          <w:rFonts w:ascii="Arial" w:hAnsi="Arial" w:cs="Arial"/>
          <w:color w:val="434343"/>
          <w:sz w:val="32"/>
          <w:szCs w:val="32"/>
        </w:rPr>
        <w:t>功能在其他领域逐步受到重视。人们开始认识到，</w:t>
      </w:r>
      <w:r>
        <w:rPr>
          <w:rFonts w:ascii="Arial" w:hAnsi="Arial" w:cs="Arial"/>
          <w:color w:val="434343"/>
          <w:sz w:val="32"/>
          <w:szCs w:val="32"/>
        </w:rPr>
        <w:lastRenderedPageBreak/>
        <w:t>区块链的应用也许不仅局限在金融领域，而是可以扩展到任何有需求的领域中去。于是，在金融领域之外，区块链技术又陆续被应用到了公证、仲裁、审计、域名、物流、医疗、邮件、鉴证、投票等其他领域中来，应用范围扩大到了整个社会。在这一应用阶段，人们试图用区块链来颠覆互联网的最底层协议，并试图将区块链技术运用到物联网中，让整个社会进入智能互联网时代，形成一个可编程的社会。</w:t>
      </w:r>
    </w:p>
    <w:p w14:paraId="55619B5E" w14:textId="77777777" w:rsidR="00C54A68" w:rsidRDefault="00C54A68" w:rsidP="00266123">
      <w:pPr>
        <w:autoSpaceDE w:val="0"/>
        <w:autoSpaceDN w:val="0"/>
        <w:adjustRightInd w:val="0"/>
        <w:ind w:firstLine="560"/>
        <w:rPr>
          <w:rFonts w:ascii="Times" w:hAnsi="Times" w:cs="Times"/>
          <w:color w:val="252525"/>
          <w:sz w:val="28"/>
          <w:szCs w:val="28"/>
        </w:rPr>
      </w:pPr>
    </w:p>
    <w:p w14:paraId="2050002C" w14:textId="77777777" w:rsidR="00340A89" w:rsidRPr="00980222" w:rsidRDefault="00340A89" w:rsidP="0047626B">
      <w:pPr>
        <w:autoSpaceDE w:val="0"/>
        <w:autoSpaceDN w:val="0"/>
        <w:adjustRightInd w:val="0"/>
        <w:rPr>
          <w:rFonts w:ascii="Times" w:hAnsi="Times" w:cs="Times"/>
          <w:color w:val="252525"/>
          <w:sz w:val="28"/>
          <w:szCs w:val="28"/>
        </w:rPr>
      </w:pPr>
    </w:p>
    <w:p w14:paraId="3FFA1A75" w14:textId="2FB93B3F" w:rsidR="005C337A" w:rsidRDefault="0068169C" w:rsidP="006011C2">
      <w:pPr>
        <w:pStyle w:val="1"/>
        <w:jc w:val="center"/>
        <w:rPr>
          <w:shd w:val="clear" w:color="auto" w:fill="FFFFFF"/>
        </w:rPr>
      </w:pPr>
      <w:r>
        <w:rPr>
          <w:shd w:val="clear" w:color="auto" w:fill="FFFFFF"/>
        </w:rPr>
        <w:t>第</w:t>
      </w:r>
      <w:r>
        <w:rPr>
          <w:shd w:val="clear" w:color="auto" w:fill="FFFFFF"/>
        </w:rPr>
        <w:t>2</w:t>
      </w:r>
      <w:r>
        <w:rPr>
          <w:rFonts w:hint="eastAsia"/>
          <w:shd w:val="clear" w:color="auto" w:fill="FFFFFF"/>
        </w:rPr>
        <w:t>章</w:t>
      </w:r>
      <w:r>
        <w:rPr>
          <w:shd w:val="clear" w:color="auto" w:fill="FFFFFF"/>
        </w:rPr>
        <w:t xml:space="preserve"> </w:t>
      </w:r>
      <w:r w:rsidR="005C337A">
        <w:rPr>
          <w:shd w:val="clear" w:color="auto" w:fill="FFFFFF"/>
        </w:rPr>
        <w:t>通往区块链之路</w:t>
      </w:r>
    </w:p>
    <w:p w14:paraId="3A20CF9D" w14:textId="77777777" w:rsidR="006D2003" w:rsidRPr="006D2003" w:rsidRDefault="006D2003" w:rsidP="006D2003"/>
    <w:p w14:paraId="71A4501C" w14:textId="09B5C1D1" w:rsidR="007E53DC" w:rsidRDefault="0068169C" w:rsidP="0068169C">
      <w:pPr>
        <w:pStyle w:val="2"/>
        <w:rPr>
          <w:shd w:val="clear" w:color="auto" w:fill="FFFFFF"/>
        </w:rPr>
      </w:pPr>
      <w:r>
        <w:rPr>
          <w:shd w:val="clear" w:color="auto" w:fill="FFFFFF"/>
        </w:rPr>
        <w:t xml:space="preserve">2.1 </w:t>
      </w:r>
      <w:r w:rsidR="00E34FD3">
        <w:rPr>
          <w:shd w:val="clear" w:color="auto" w:fill="FFFFFF"/>
        </w:rPr>
        <w:t>区块链</w:t>
      </w:r>
      <w:r w:rsidR="007E53DC">
        <w:rPr>
          <w:shd w:val="clear" w:color="auto" w:fill="FFFFFF"/>
        </w:rPr>
        <w:t>互联网</w:t>
      </w:r>
    </w:p>
    <w:p w14:paraId="4EEACD9E" w14:textId="77777777" w:rsidR="00183756" w:rsidRPr="00D30F54" w:rsidRDefault="009150F8" w:rsidP="00D30F54">
      <w:pPr>
        <w:pStyle w:val="a7"/>
        <w:shd w:val="clear" w:color="auto" w:fill="FFFFFF"/>
        <w:spacing w:before="0" w:beforeAutospacing="0" w:after="0" w:afterAutospacing="0" w:line="450" w:lineRule="atLeast"/>
        <w:ind w:firstLine="420"/>
        <w:rPr>
          <w:color w:val="4A4A4A"/>
        </w:rPr>
      </w:pPr>
      <w:r w:rsidRPr="00D30F54">
        <w:rPr>
          <w:color w:val="4A4A4A"/>
        </w:rPr>
        <w:t>传统的互联网是一个</w:t>
      </w:r>
      <w:r w:rsidRPr="00D30F54">
        <w:rPr>
          <w:color w:val="4A4A4A"/>
        </w:rPr>
        <w:t>“</w:t>
      </w:r>
      <w:r w:rsidRPr="00D30F54">
        <w:rPr>
          <w:color w:val="4A4A4A"/>
        </w:rPr>
        <w:t>中心</w:t>
      </w:r>
      <w:r w:rsidRPr="00D30F54">
        <w:rPr>
          <w:color w:val="4A4A4A"/>
        </w:rPr>
        <w:t>——</w:t>
      </w:r>
      <w:r w:rsidRPr="00D30F54">
        <w:rPr>
          <w:color w:val="4A4A4A"/>
        </w:rPr>
        <w:t>去中心</w:t>
      </w:r>
      <w:r w:rsidRPr="00D30F54">
        <w:rPr>
          <w:color w:val="4A4A4A"/>
        </w:rPr>
        <w:t>——</w:t>
      </w:r>
      <w:r w:rsidRPr="00D30F54">
        <w:rPr>
          <w:color w:val="4A4A4A"/>
        </w:rPr>
        <w:t>中心</w:t>
      </w:r>
      <w:r w:rsidRPr="00D30F54">
        <w:rPr>
          <w:color w:val="4A4A4A"/>
        </w:rPr>
        <w:t>”</w:t>
      </w:r>
      <w:r w:rsidRPr="00D30F54">
        <w:rPr>
          <w:color w:val="4A4A4A"/>
        </w:rPr>
        <w:t>的结构，但本质是一个中心化结构</w:t>
      </w:r>
      <w:r w:rsidR="005906AC" w:rsidRPr="00D30F54">
        <w:rPr>
          <w:color w:val="4A4A4A"/>
        </w:rPr>
        <w:t>；</w:t>
      </w:r>
      <w:r w:rsidRPr="00D30F54">
        <w:rPr>
          <w:color w:val="4A4A4A"/>
        </w:rPr>
        <w:t>而区块链是一个</w:t>
      </w:r>
      <w:r w:rsidRPr="00D30F54">
        <w:rPr>
          <w:color w:val="4A4A4A"/>
        </w:rPr>
        <w:t>“</w:t>
      </w:r>
      <w:r w:rsidRPr="00D30F54">
        <w:rPr>
          <w:color w:val="4A4A4A"/>
        </w:rPr>
        <w:t>去中心</w:t>
      </w:r>
      <w:r w:rsidRPr="00D30F54">
        <w:rPr>
          <w:color w:val="4A4A4A"/>
        </w:rPr>
        <w:t>-</w:t>
      </w:r>
      <w:r w:rsidRPr="00D30F54">
        <w:rPr>
          <w:color w:val="4A4A4A"/>
        </w:rPr>
        <w:t>中心</w:t>
      </w:r>
      <w:r w:rsidRPr="00D30F54">
        <w:rPr>
          <w:color w:val="4A4A4A"/>
        </w:rPr>
        <w:t>-</w:t>
      </w:r>
      <w:r w:rsidRPr="00D30F54">
        <w:rPr>
          <w:color w:val="4A4A4A"/>
        </w:rPr>
        <w:t>去中心</w:t>
      </w:r>
      <w:r w:rsidRPr="00D30F54">
        <w:rPr>
          <w:color w:val="4A4A4A"/>
        </w:rPr>
        <w:t>”</w:t>
      </w:r>
      <w:r w:rsidRPr="00D30F54">
        <w:rPr>
          <w:color w:val="4A4A4A"/>
        </w:rPr>
        <w:t>的结构，更接近于自然的智慧。</w:t>
      </w:r>
      <w:r w:rsidR="002C0221" w:rsidRPr="00D30F54">
        <w:rPr>
          <w:color w:val="4A4A4A"/>
        </w:rPr>
        <w:t>区块链技术宣告了互联网从传递信息的信息互联网向转移价值的价值互联网进化</w:t>
      </w:r>
      <w:r w:rsidR="00925F1B" w:rsidRPr="00D30F54">
        <w:rPr>
          <w:color w:val="4A4A4A"/>
        </w:rPr>
        <w:t>。</w:t>
      </w:r>
    </w:p>
    <w:p w14:paraId="0DE2147B" w14:textId="20DF13B9" w:rsidR="00183756" w:rsidRPr="00D30F54" w:rsidRDefault="00183756" w:rsidP="00D30F54">
      <w:pPr>
        <w:pStyle w:val="a7"/>
        <w:shd w:val="clear" w:color="auto" w:fill="FFFFFF"/>
        <w:spacing w:before="0" w:beforeAutospacing="0" w:after="0" w:afterAutospacing="0" w:line="450" w:lineRule="atLeast"/>
        <w:ind w:firstLine="420"/>
        <w:rPr>
          <w:color w:val="4A4A4A"/>
        </w:rPr>
      </w:pPr>
      <w:r w:rsidRPr="00D30F54">
        <w:rPr>
          <w:rFonts w:hint="eastAsia"/>
          <w:color w:val="4A4A4A"/>
        </w:rPr>
        <w:t>一个不完整的互联网</w:t>
      </w:r>
    </w:p>
    <w:p w14:paraId="61E90CC6" w14:textId="77777777" w:rsidR="00183756" w:rsidRPr="00D30F54" w:rsidRDefault="00183756" w:rsidP="00D30F54">
      <w:pPr>
        <w:pStyle w:val="a7"/>
        <w:shd w:val="clear" w:color="auto" w:fill="FFFFFF"/>
        <w:spacing w:before="0" w:beforeAutospacing="0" w:after="0" w:afterAutospacing="0" w:line="450" w:lineRule="atLeast"/>
        <w:ind w:firstLine="420"/>
        <w:rPr>
          <w:color w:val="4A4A4A"/>
        </w:rPr>
      </w:pPr>
      <w:r w:rsidRPr="00D30F54">
        <w:rPr>
          <w:rFonts w:hint="eastAsia"/>
          <w:color w:val="4A4A4A"/>
        </w:rPr>
        <w:t>数字革命带来了无数的奇迹。互联网、万维网、社会化媒体、移动计算、大数据、云计算，这些技术在推动着人类生活的方方面面。但根据分析，当涉及到商业时，目前发生的更改还仅是停留于表面。资本主义的基本机构</w:t>
      </w:r>
      <w:r w:rsidRPr="00D30F54">
        <w:rPr>
          <w:rFonts w:hint="eastAsia"/>
          <w:color w:val="4A4A4A"/>
        </w:rPr>
        <w:t xml:space="preserve"> </w:t>
      </w:r>
      <w:r w:rsidRPr="00D30F54">
        <w:rPr>
          <w:rFonts w:hint="eastAsia"/>
          <w:color w:val="4A4A4A"/>
        </w:rPr>
        <w:t>——公司，一直保持着相对不变。层次，依旧是纵向结构和官僚结构，工业时代的标志仍然占据着统治的地位。当将经济作为一个整体时，数字革命对于大多数的</w:t>
      </w:r>
      <w:r w:rsidRPr="00D30F54">
        <w:rPr>
          <w:rFonts w:hint="eastAsia"/>
          <w:color w:val="4A4A4A"/>
        </w:rPr>
        <w:lastRenderedPageBreak/>
        <w:t>繁荣，并没有产生积极影响。当然真正的创造也正在发生着，但矛盾的是，社会不平等却是越来越严重。许多发达国家的经济正在增长着，但历史上第一次，经济的增长却没有提供相称的就业机会。隐私，是自由社会的基础，却因为有着政府的干涉，互联网被利用于创造一个监控社会。全球有二十亿人没有银行账户，或者无法参与全球的经济活动。</w:t>
      </w:r>
    </w:p>
    <w:p w14:paraId="61648FE5" w14:textId="4AA224E4" w:rsidR="00183756" w:rsidRDefault="00183756" w:rsidP="00D30F54">
      <w:pPr>
        <w:pStyle w:val="a7"/>
        <w:shd w:val="clear" w:color="auto" w:fill="FFFFFF"/>
        <w:spacing w:before="0" w:beforeAutospacing="0" w:after="0" w:afterAutospacing="0" w:line="450" w:lineRule="atLeast"/>
        <w:ind w:firstLine="420"/>
        <w:rPr>
          <w:rFonts w:ascii="微软雅黑" w:eastAsia="微软雅黑" w:hAnsi="微软雅黑"/>
          <w:color w:val="333333"/>
        </w:rPr>
      </w:pPr>
      <w:r w:rsidRPr="00D30F54">
        <w:rPr>
          <w:rFonts w:hint="eastAsia"/>
          <w:color w:val="4A4A4A"/>
        </w:rPr>
        <w:t>相比于解决办法，技术一直是问题的一个重要组成部分，并不仅仅是因为机器人或破坏性商业模式所带来的新一轮自动化，消灭了对部分劳动力的需求。技术和媒体的旧模式，无论是广播、印刷品或是主机计算，是将事情变得集中化，然后通过强大的力量来控制它们，其接受者是被动的。而新的模式则是分布式的，意味着每一个人都可以自主控制，每一个人都可以积极参与。财富，繁荣和自由已经抵达，但仅限于少数的人。因为互联网没有一个经济层，在没有银行和政府这些第三方的验证的情况下，我们无法确定对方的身份或互相进行信任。恰恰相反，它允许人们进行欺诈，收集我们的数据，侵犯我们的隐私……如果下一代互联网，不仅能够用于信息的通信，还能直接用于价值和金钱的直接通信呢？如果我们能够建立的商业，能够实现</w:t>
      </w:r>
      <w:r w:rsidRPr="00D30F54">
        <w:rPr>
          <w:rFonts w:hint="eastAsia"/>
          <w:color w:val="4A4A4A"/>
        </w:rPr>
        <w:t>p2p</w:t>
      </w:r>
      <w:r w:rsidRPr="00D30F54">
        <w:rPr>
          <w:rFonts w:hint="eastAsia"/>
          <w:color w:val="4A4A4A"/>
        </w:rPr>
        <w:t>式的交易，而无需强大的中介机构呢？</w:t>
      </w:r>
    </w:p>
    <w:p w14:paraId="2B31EEBE" w14:textId="77777777" w:rsidR="005906AC" w:rsidRPr="00F05900" w:rsidRDefault="005906AC" w:rsidP="00D30F54"/>
    <w:p w14:paraId="3DB8D741" w14:textId="1F1A8EE7" w:rsidR="005C337A" w:rsidRDefault="0068169C" w:rsidP="0068169C">
      <w:pPr>
        <w:pStyle w:val="2"/>
        <w:rPr>
          <w:shd w:val="clear" w:color="auto" w:fill="FFFFFF"/>
        </w:rPr>
      </w:pPr>
      <w:r>
        <w:rPr>
          <w:shd w:val="clear" w:color="auto" w:fill="FFFFFF"/>
        </w:rPr>
        <w:t xml:space="preserve">2.2 </w:t>
      </w:r>
      <w:r w:rsidR="00204267">
        <w:rPr>
          <w:rFonts w:hint="eastAsia"/>
          <w:shd w:val="clear" w:color="auto" w:fill="FFFFFF"/>
        </w:rPr>
        <w:t>管理</w:t>
      </w:r>
      <w:r w:rsidR="00204267">
        <w:rPr>
          <w:shd w:val="clear" w:color="auto" w:fill="FFFFFF"/>
        </w:rPr>
        <w:t>的一种新模式</w:t>
      </w:r>
    </w:p>
    <w:p w14:paraId="3EF723C4" w14:textId="0577D63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noProof/>
          <w:sz w:val="28"/>
          <w:szCs w:val="28"/>
        </w:rPr>
        <w:drawing>
          <wp:inline distT="0" distB="0" distL="0" distR="0" wp14:anchorId="4746831D" wp14:editId="3224D701">
            <wp:extent cx="5301458" cy="3172460"/>
            <wp:effectExtent l="0" t="0" r="762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5965" cy="3175157"/>
                    </a:xfrm>
                    <a:prstGeom prst="rect">
                      <a:avLst/>
                    </a:prstGeom>
                    <a:noFill/>
                    <a:ln>
                      <a:noFill/>
                    </a:ln>
                  </pic:spPr>
                </pic:pic>
              </a:graphicData>
            </a:graphic>
          </wp:inline>
        </w:drawing>
      </w:r>
    </w:p>
    <w:p w14:paraId="2A23DBF7"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lastRenderedPageBreak/>
        <w:t> </w:t>
      </w:r>
    </w:p>
    <w:p w14:paraId="3CBA4A54"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随着希腊债务危机的显露，以及资本管制对希腊人民的压迫，比特币再一次回到了主流的焦点。</w:t>
      </w:r>
      <w:r w:rsidRPr="004650CE">
        <w:rPr>
          <w:rFonts w:ascii="Helvetica" w:hAnsi="Helvetica" w:cs="Helvetica"/>
          <w:sz w:val="28"/>
          <w:szCs w:val="28"/>
        </w:rPr>
        <w:t>ATM</w:t>
      </w:r>
      <w:r w:rsidRPr="004650CE">
        <w:rPr>
          <w:rFonts w:ascii="Helvetica" w:hAnsi="Helvetica" w:cs="Helvetica"/>
          <w:sz w:val="28"/>
          <w:szCs w:val="28"/>
        </w:rPr>
        <w:t>机前那长龙似的排队，不禁让人联想起塞浦路斯的危机，再一次地，比特币似乎为人们提供了一个安全的避风港。</w:t>
      </w:r>
    </w:p>
    <w:p w14:paraId="51C249D0"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虽然很多人所关注的，只是比特币的价格波动以及潜在采用人群的增加，货币只是其改变游戏规则技术的第一个应用。区块链的核心，是针对寡头所控制的，对希腊人民严厉的财政紧缩政策，而提供一个备选管理模式。</w:t>
      </w:r>
    </w:p>
    <w:p w14:paraId="25968D7A"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六年时间的存在，公众对这项技术的认识已经得到了长足的发展。现在，大多数意识到这种突破性技术的人都已经明白，区块链是一个总账，然而，它不仅仅是简单地作为货币交易的记账系统而已。</w:t>
      </w:r>
    </w:p>
    <w:p w14:paraId="1BBE3DCA"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其核心，是作为一个平台，可以在无需中介方的情况下，允许人们在几乎任何事情上达成协议。它提供了一个基础，让基于协商一致原则的社会契约论成为可能。</w:t>
      </w:r>
    </w:p>
    <w:p w14:paraId="6C553842"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当这一技术的白皮书在</w:t>
      </w:r>
      <w:r w:rsidRPr="004650CE">
        <w:rPr>
          <w:rFonts w:ascii="Helvetica" w:hAnsi="Helvetica" w:cs="Helvetica"/>
          <w:sz w:val="28"/>
          <w:szCs w:val="28"/>
        </w:rPr>
        <w:t>2008</w:t>
      </w:r>
      <w:r w:rsidRPr="004650CE">
        <w:rPr>
          <w:rFonts w:ascii="Helvetica" w:hAnsi="Helvetica" w:cs="Helvetica"/>
          <w:sz w:val="28"/>
          <w:szCs w:val="28"/>
        </w:rPr>
        <w:t>年出世，其匿名创造者中本聪就曾指出，这是一种针对信任基础模式存在的内在缺陷，而发明的一种解决方案。</w:t>
      </w:r>
      <w:r w:rsidRPr="004650CE">
        <w:rPr>
          <w:rFonts w:ascii="Helvetica" w:hAnsi="Helvetica" w:cs="Helvetica"/>
          <w:sz w:val="28"/>
          <w:szCs w:val="28"/>
        </w:rPr>
        <w:t>Roger Ver</w:t>
      </w:r>
      <w:r w:rsidRPr="004650CE">
        <w:rPr>
          <w:rFonts w:ascii="Helvetica" w:hAnsi="Helvetica" w:cs="Helvetica"/>
          <w:sz w:val="28"/>
          <w:szCs w:val="28"/>
        </w:rPr>
        <w:t>，又名</w:t>
      </w:r>
      <w:r w:rsidRPr="004650CE">
        <w:rPr>
          <w:rFonts w:ascii="Helvetica" w:hAnsi="Helvetica" w:cs="Helvetica"/>
          <w:sz w:val="28"/>
          <w:szCs w:val="28"/>
        </w:rPr>
        <w:t>“</w:t>
      </w:r>
      <w:r w:rsidRPr="004650CE">
        <w:rPr>
          <w:rFonts w:ascii="Helvetica" w:hAnsi="Helvetica" w:cs="Helvetica"/>
          <w:sz w:val="28"/>
          <w:szCs w:val="28"/>
        </w:rPr>
        <w:t>比特币耶稣</w:t>
      </w:r>
      <w:r w:rsidRPr="004650CE">
        <w:rPr>
          <w:rFonts w:ascii="Helvetica" w:hAnsi="Helvetica" w:cs="Helvetica"/>
          <w:sz w:val="28"/>
          <w:szCs w:val="28"/>
        </w:rPr>
        <w:t>”</w:t>
      </w:r>
      <w:r w:rsidRPr="004650CE">
        <w:rPr>
          <w:rFonts w:ascii="Helvetica" w:hAnsi="Helvetica" w:cs="Helvetica"/>
          <w:sz w:val="28"/>
          <w:szCs w:val="28"/>
        </w:rPr>
        <w:t>，他是比特币创业公司天使投资人，最近他对希腊财政危机发表了评论，指出了现有政府单向的契约形式容易犯错的性质：</w:t>
      </w:r>
    </w:p>
    <w:p w14:paraId="1C5C3FEE" w14:textId="0225250B" w:rsidR="009C31C0" w:rsidRPr="004650CE" w:rsidRDefault="009C31C0" w:rsidP="009C31C0">
      <w:pPr>
        <w:autoSpaceDE w:val="0"/>
        <w:autoSpaceDN w:val="0"/>
        <w:adjustRightInd w:val="0"/>
        <w:rPr>
          <w:rFonts w:ascii="Helvetica" w:hAnsi="Helvetica" w:cs="Helvetica"/>
          <w:sz w:val="28"/>
          <w:szCs w:val="28"/>
        </w:rPr>
      </w:pPr>
    </w:p>
    <w:p w14:paraId="1A0D3BFE"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lastRenderedPageBreak/>
        <w:t>比特币通过算法自我调节，消除了合约对方的风险，而传统法律和监管工具在一些事件中已被证明是无效的，例如汇丰银行洗钱案以及整个巨大的银行业印钱与操纵市场的问题。这项发明的核心是分布式信任机制，并通过一种名为工作量证明（</w:t>
      </w:r>
      <w:r w:rsidRPr="004650CE">
        <w:rPr>
          <w:rFonts w:ascii="Helvetica" w:hAnsi="Helvetica" w:cs="Helvetica"/>
          <w:sz w:val="28"/>
          <w:szCs w:val="28"/>
        </w:rPr>
        <w:t>POW</w:t>
      </w:r>
      <w:r w:rsidRPr="004650CE">
        <w:rPr>
          <w:rFonts w:ascii="Helvetica" w:hAnsi="Helvetica" w:cs="Helvetica"/>
          <w:sz w:val="28"/>
          <w:szCs w:val="28"/>
        </w:rPr>
        <w:t>）的机制来实现。</w:t>
      </w:r>
    </w:p>
    <w:p w14:paraId="08C35166"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48166C87"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工作量证明</w:t>
      </w:r>
    </w:p>
    <w:p w14:paraId="1F4E52E8"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1ACF5C49"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安德烈亚斯</w:t>
      </w:r>
      <w:r w:rsidRPr="004650CE">
        <w:rPr>
          <w:rFonts w:ascii="Helvetica" w:hAnsi="Helvetica" w:cs="Helvetica"/>
          <w:sz w:val="28"/>
          <w:szCs w:val="28"/>
        </w:rPr>
        <w:t>·</w:t>
      </w:r>
      <w:r w:rsidRPr="004650CE">
        <w:rPr>
          <w:rFonts w:ascii="Helvetica" w:hAnsi="Helvetica" w:cs="Helvetica"/>
          <w:sz w:val="28"/>
          <w:szCs w:val="28"/>
        </w:rPr>
        <w:t>安东诺普洛斯</w:t>
      </w:r>
      <w:r w:rsidRPr="004650CE">
        <w:rPr>
          <w:rFonts w:ascii="Helvetica" w:hAnsi="Helvetica" w:cs="Helvetica"/>
          <w:sz w:val="28"/>
          <w:szCs w:val="28"/>
        </w:rPr>
        <w:t>(Andreas Antonopoulos</w:t>
      </w:r>
      <w:r w:rsidRPr="004650CE">
        <w:rPr>
          <w:rFonts w:ascii="Helvetica" w:hAnsi="Helvetica" w:cs="Helvetica"/>
          <w:sz w:val="28"/>
          <w:szCs w:val="28"/>
        </w:rPr>
        <w:t>），区块链技术和比特币专家，在他的</w:t>
      </w:r>
      <w:hyperlink r:id="rId35" w:history="1">
        <w:r w:rsidRPr="004650CE">
          <w:rPr>
            <w:rFonts w:ascii="Helvetica" w:hAnsi="Helvetica" w:cs="Helvetica"/>
            <w:sz w:val="28"/>
            <w:szCs w:val="28"/>
          </w:rPr>
          <w:t>共识算法</w:t>
        </w:r>
      </w:hyperlink>
      <w:r w:rsidRPr="004650CE">
        <w:rPr>
          <w:rFonts w:ascii="Helvetica" w:hAnsi="Helvetica" w:cs="Helvetica"/>
          <w:sz w:val="28"/>
          <w:szCs w:val="28"/>
        </w:rPr>
        <w:t>演讲中，他描述了工作量证明如何由特定的加密散列函数，一系列动态调整并创造规模经济的博弈论均衡系统组成。</w:t>
      </w:r>
    </w:p>
    <w:p w14:paraId="2014135F"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工作量证明机制在保证整个系统的安全性中，扮演了一个至关重要的作用。</w:t>
      </w:r>
      <w:r w:rsidRPr="004650CE">
        <w:rPr>
          <w:rFonts w:ascii="Helvetica" w:hAnsi="Helvetica" w:cs="Helvetica"/>
          <w:sz w:val="28"/>
          <w:szCs w:val="28"/>
        </w:rPr>
        <w:t>Adam Back</w:t>
      </w:r>
      <w:r w:rsidRPr="004650CE">
        <w:rPr>
          <w:rFonts w:ascii="Helvetica" w:hAnsi="Helvetica" w:cs="Helvetica"/>
          <w:sz w:val="28"/>
          <w:szCs w:val="28"/>
        </w:rPr>
        <w:t>，</w:t>
      </w:r>
      <w:r w:rsidRPr="004650CE">
        <w:rPr>
          <w:rFonts w:ascii="Helvetica" w:hAnsi="Helvetica" w:cs="Helvetica"/>
          <w:sz w:val="28"/>
          <w:szCs w:val="28"/>
        </w:rPr>
        <w:t>Hashcash</w:t>
      </w:r>
      <w:r w:rsidRPr="004650CE">
        <w:rPr>
          <w:rFonts w:ascii="Helvetica" w:hAnsi="Helvetica" w:cs="Helvetica"/>
          <w:sz w:val="28"/>
          <w:szCs w:val="28"/>
        </w:rPr>
        <w:t>的发明者，对比特币的基本原理提供了帮助，他指出了这个系统是如何从工作量证明机制以及共识中构建出计算机的不可撤销性。</w:t>
      </w:r>
    </w:p>
    <w:p w14:paraId="3D37D57D"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这意味着，没有人可以对已做过的工作进行撤销处理。也没有人可以对此进行伪造以及重新分配，矿工作为比特币生态系统中的心脏，他们必须通过宝贵的资源来执行哈希操作，如果他们按规则行事，他们将获得报酬，反之，他们将失去报酬。</w:t>
      </w:r>
    </w:p>
    <w:p w14:paraId="2205FC2C"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这使得区块链具有了强大的抵抗性，还拥有了耐操纵性，它预防了政府通过诸如量化宽松措施所造成的恶性通货膨胀。</w:t>
      </w:r>
    </w:p>
    <w:p w14:paraId="5AA7DCB4"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lastRenderedPageBreak/>
        <w:t> </w:t>
      </w:r>
    </w:p>
    <w:p w14:paraId="74CAD27C"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经济激励的神来之笔</w:t>
      </w:r>
    </w:p>
    <w:p w14:paraId="23F9CADF"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40E88F2C"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那是什么在激励着这个自治组织系统？以及最重要的，其会计责任的力量又从何而来？比特币没有一个中央计划者。从某种意义上来说，中本聪的匿名体现了技术的精髓，这项技术实际上并不存在指纹。这项数学发明的中心点，是一个至关重要的经济诱因，可以让矿工自发地去维护这个总账，使得它去中心化并且不可更改。</w:t>
      </w:r>
    </w:p>
    <w:p w14:paraId="34C973BC"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这种激励结构表现在现有比特币网络背后，其内置的数字稀缺性。它由现实主义以及人的自我利益诚实的评估组成。</w:t>
      </w:r>
    </w:p>
    <w:p w14:paraId="2F69CA97"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当我们没有考虑我们的自私会带来什么时，历史给予了我们各种证据。原子弹、奴隶制、大屠杀和种族灭绝，这些黑暗的回忆，提醒了我们人性固有的残忍与暴力。</w:t>
      </w:r>
    </w:p>
    <w:p w14:paraId="088DCDCA"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w:t>
      </w:r>
      <w:r w:rsidRPr="004650CE">
        <w:rPr>
          <w:rFonts w:ascii="Helvetica" w:hAnsi="Helvetica" w:cs="Helvetica"/>
          <w:sz w:val="28"/>
          <w:szCs w:val="28"/>
        </w:rPr>
        <w:t>区块链创造了激励，能够让参与者诚实地工作，其规则将一视同仁。</w:t>
      </w:r>
      <w:r w:rsidRPr="004650CE">
        <w:rPr>
          <w:rFonts w:ascii="Helvetica" w:hAnsi="Helvetica" w:cs="Helvetica"/>
          <w:sz w:val="28"/>
          <w:szCs w:val="28"/>
        </w:rPr>
        <w:t>”</w:t>
      </w:r>
    </w:p>
    <w:p w14:paraId="431C6412"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当自利原则不被承认，他们将很快逃离自觉。当人们开始自我否认自己的人性，便可以轻易地获得优势。他们变得贪得无厌，这推动人们去追求权力，创造不诚实的系统，其中反社会势力会攻击网络，接管经济，破坏国家主权以及人民的意志。</w:t>
      </w:r>
    </w:p>
    <w:p w14:paraId="3337EE64"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通过私念与贪欲的核算，用奖励来鼓励他们在透明开放的网络中良好地表现，区块链为参与者创造了一个诚信工作的激励，这种规则将一视同仁。</w:t>
      </w:r>
    </w:p>
    <w:p w14:paraId="03C142BB"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lastRenderedPageBreak/>
        <w:t>通过这种方式，该系统可以更有效地减轻人类潜在破坏的风险性。</w:t>
      </w:r>
    </w:p>
    <w:p w14:paraId="2829AF97"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6241FB69"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分布式会计责任（</w:t>
      </w:r>
      <w:r w:rsidRPr="004650CE">
        <w:rPr>
          <w:rFonts w:ascii="Helvetica" w:hAnsi="Helvetica" w:cs="Helvetica"/>
          <w:sz w:val="28"/>
          <w:szCs w:val="28"/>
        </w:rPr>
        <w:t>Distributed accountability</w:t>
      </w:r>
      <w:r w:rsidRPr="004650CE">
        <w:rPr>
          <w:rFonts w:ascii="Helvetica" w:hAnsi="Helvetica" w:cs="Helvetica"/>
          <w:sz w:val="28"/>
          <w:szCs w:val="28"/>
        </w:rPr>
        <w:t>）</w:t>
      </w:r>
    </w:p>
    <w:p w14:paraId="1856D6E5"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567ECA4F"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比特币网络通过自愿原则以及由共识规则而实现的自我调节，促进了真正的主权在民的实现。</w:t>
      </w:r>
    </w:p>
    <w:p w14:paraId="59241E9A"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这项创新所形成的，是社会责任的一种新形式。不同于传统的管理模型代表，其中，检查与平衡系统是通过第三方来行使。在比特币的共识模式下，会计责任将是直接分配，并由整个网络的所有参与者共同行使。</w:t>
      </w:r>
    </w:p>
    <w:p w14:paraId="59B6D4FB"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这就消除了单点故障的问题，提供了比现有系统更好的安全性。随着区块链的透明性，那些喜欢不劳而获的人将无处可去，也无处可避。</w:t>
      </w:r>
    </w:p>
    <w:p w14:paraId="5615959F"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目前，通过这项技术来加强政治会计责任，已经有了创造性的举措。伦敦市长候选人乔治</w:t>
      </w:r>
      <w:r w:rsidRPr="004650CE">
        <w:rPr>
          <w:rFonts w:ascii="Helvetica" w:hAnsi="Helvetica" w:cs="Helvetica"/>
          <w:sz w:val="28"/>
          <w:szCs w:val="28"/>
        </w:rPr>
        <w:t>·</w:t>
      </w:r>
      <w:r w:rsidRPr="004650CE">
        <w:rPr>
          <w:rFonts w:ascii="Helvetica" w:hAnsi="Helvetica" w:cs="Helvetica"/>
          <w:sz w:val="28"/>
          <w:szCs w:val="28"/>
        </w:rPr>
        <w:t>加洛韦（</w:t>
      </w:r>
      <w:r w:rsidRPr="004650CE">
        <w:rPr>
          <w:rFonts w:ascii="Helvetica" w:hAnsi="Helvetica" w:cs="Helvetica"/>
          <w:sz w:val="28"/>
          <w:szCs w:val="28"/>
        </w:rPr>
        <w:t>George Galloway</w:t>
      </w:r>
      <w:r w:rsidRPr="004650CE">
        <w:rPr>
          <w:rFonts w:ascii="Helvetica" w:hAnsi="Helvetica" w:cs="Helvetica"/>
          <w:sz w:val="28"/>
          <w:szCs w:val="28"/>
        </w:rPr>
        <w:t>）呼吁伦敦采用基于区块链技术的记账系统，为伦敦市民的金融活动提供充分的透明度。</w:t>
      </w:r>
    </w:p>
    <w:p w14:paraId="1519D8F2"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据</w:t>
      </w:r>
      <w:r w:rsidRPr="004650CE">
        <w:rPr>
          <w:rFonts w:ascii="Helvetica" w:hAnsi="Helvetica" w:cs="Helvetica"/>
          <w:sz w:val="28"/>
          <w:szCs w:val="28"/>
        </w:rPr>
        <w:t>RT</w:t>
      </w:r>
      <w:r w:rsidRPr="004650CE">
        <w:rPr>
          <w:rFonts w:ascii="Helvetica" w:hAnsi="Helvetica" w:cs="Helvetica"/>
          <w:sz w:val="28"/>
          <w:szCs w:val="28"/>
        </w:rPr>
        <w:t>财经节目主持人</w:t>
      </w:r>
      <w:r w:rsidRPr="004650CE">
        <w:rPr>
          <w:rFonts w:ascii="Helvetica" w:hAnsi="Helvetica" w:cs="Helvetica"/>
          <w:sz w:val="28"/>
          <w:szCs w:val="28"/>
        </w:rPr>
        <w:t>Max Keiser</w:t>
      </w:r>
      <w:r w:rsidRPr="004650CE">
        <w:rPr>
          <w:rFonts w:ascii="Helvetica" w:hAnsi="Helvetica" w:cs="Helvetica"/>
          <w:sz w:val="28"/>
          <w:szCs w:val="28"/>
        </w:rPr>
        <w:t>报道，加洛韦还创建了一个市长链项目（</w:t>
      </w:r>
      <w:r w:rsidRPr="004650CE">
        <w:rPr>
          <w:rFonts w:ascii="Helvetica" w:hAnsi="Helvetica" w:cs="Helvetica"/>
          <w:sz w:val="28"/>
          <w:szCs w:val="28"/>
        </w:rPr>
        <w:t xml:space="preserve"> The Mayor's Chain Project </w:t>
      </w:r>
      <w:r w:rsidRPr="004650CE">
        <w:rPr>
          <w:rFonts w:ascii="Helvetica" w:hAnsi="Helvetica" w:cs="Helvetica"/>
          <w:sz w:val="28"/>
          <w:szCs w:val="28"/>
        </w:rPr>
        <w:t>），打算将伦敦城的年度预算放到区块链中，让公民们来共同审计。</w:t>
      </w:r>
    </w:p>
    <w:p w14:paraId="1BA469C6"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lastRenderedPageBreak/>
        <w:t>比特币协议，它是分布式管理的蓝图。它是一项真正的发明，无法被撤销。当全球合法性危机加深，紧缩政策继续时，破产的银行忙着自救，对冲基金们则通过篡改帐本来避开这一问题。</w:t>
      </w:r>
    </w:p>
    <w:p w14:paraId="0D7A8AB4"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比特币可能无法在此刻拯救希腊，但是其核心技术，为那些想要引入替代中心化机构强制信任模式，并进入基于分布式民主网络社会的人们，提供了一种真正可行的工具。</w:t>
      </w:r>
    </w:p>
    <w:p w14:paraId="4CC7AC33" w14:textId="77777777" w:rsidR="00715F98" w:rsidRPr="00715F98" w:rsidRDefault="00715F98" w:rsidP="00715F98"/>
    <w:p w14:paraId="3C732DD9" w14:textId="58E8F435" w:rsidR="00906F53" w:rsidRDefault="0068169C" w:rsidP="0068169C">
      <w:pPr>
        <w:pStyle w:val="2"/>
        <w:rPr>
          <w:shd w:val="clear" w:color="auto" w:fill="FFFFFF"/>
        </w:rPr>
      </w:pPr>
      <w:r>
        <w:rPr>
          <w:shd w:val="clear" w:color="auto" w:fill="FFFFFF"/>
        </w:rPr>
        <w:t xml:space="preserve">2.3 </w:t>
      </w:r>
      <w:r w:rsidR="00906F53">
        <w:rPr>
          <w:rFonts w:hint="eastAsia"/>
          <w:shd w:val="clear" w:color="auto" w:fill="FFFFFF"/>
        </w:rPr>
        <w:t>三体</w:t>
      </w:r>
      <w:r w:rsidR="00906F53">
        <w:rPr>
          <w:shd w:val="clear" w:color="auto" w:fill="FFFFFF"/>
        </w:rPr>
        <w:t>与区块链</w:t>
      </w:r>
    </w:p>
    <w:p w14:paraId="3823611D" w14:textId="0ACE3537" w:rsidR="00340A89" w:rsidRDefault="00340A89" w:rsidP="00B674C4">
      <w:pPr>
        <w:autoSpaceDE w:val="0"/>
        <w:autoSpaceDN w:val="0"/>
        <w:adjustRightInd w:val="0"/>
        <w:ind w:firstLine="560"/>
        <w:rPr>
          <w:rFonts w:ascii="Helvetica" w:hAnsi="Helvetica" w:cs="Helvetica"/>
          <w:sz w:val="28"/>
          <w:szCs w:val="28"/>
        </w:rPr>
      </w:pPr>
      <w:r>
        <w:rPr>
          <w:rFonts w:ascii="Helvetica" w:hAnsi="Helvetica" w:cs="Helvetica"/>
          <w:sz w:val="28"/>
          <w:szCs w:val="28"/>
        </w:rPr>
        <w:t>群</w:t>
      </w:r>
      <w:r>
        <w:rPr>
          <w:rFonts w:ascii="Helvetica" w:hAnsi="Helvetica" w:cs="Helvetica" w:hint="eastAsia"/>
          <w:sz w:val="28"/>
          <w:szCs w:val="28"/>
        </w:rPr>
        <w:t>蜂效应</w:t>
      </w:r>
    </w:p>
    <w:p w14:paraId="731592E4" w14:textId="73EFAAFD" w:rsidR="00B674C4" w:rsidRDefault="00E9496E" w:rsidP="00B674C4">
      <w:pPr>
        <w:autoSpaceDE w:val="0"/>
        <w:autoSpaceDN w:val="0"/>
        <w:adjustRightInd w:val="0"/>
        <w:ind w:firstLine="560"/>
        <w:rPr>
          <w:rFonts w:ascii="Helvetica" w:hAnsi="Helvetica" w:cs="Helvetica"/>
          <w:sz w:val="28"/>
          <w:szCs w:val="28"/>
        </w:rPr>
      </w:pPr>
      <w:r>
        <w:rPr>
          <w:rFonts w:ascii="Helvetica" w:hAnsi="Helvetica" w:cs="Helvetica" w:hint="eastAsia"/>
          <w:sz w:val="28"/>
          <w:szCs w:val="28"/>
        </w:rPr>
        <w:t>《三体》这本小说</w:t>
      </w:r>
      <w:r w:rsidR="00B674C4" w:rsidRPr="00B12906">
        <w:rPr>
          <w:rFonts w:ascii="Helvetica" w:hAnsi="Helvetica" w:cs="Helvetica" w:hint="eastAsia"/>
          <w:sz w:val="28"/>
          <w:szCs w:val="28"/>
        </w:rPr>
        <w:t>的作者刘慈欣</w:t>
      </w:r>
      <w:r w:rsidR="00B674C4" w:rsidRPr="00B12906">
        <w:rPr>
          <w:rFonts w:ascii="Helvetica" w:hAnsi="Helvetica" w:cs="Helvetica"/>
          <w:sz w:val="28"/>
          <w:szCs w:val="28"/>
        </w:rPr>
        <w:t>2015</w:t>
      </w:r>
      <w:r w:rsidR="00B674C4" w:rsidRPr="00B12906">
        <w:rPr>
          <w:rFonts w:ascii="Helvetica" w:hAnsi="Helvetica" w:cs="Helvetica" w:hint="eastAsia"/>
          <w:sz w:val="28"/>
          <w:szCs w:val="28"/>
        </w:rPr>
        <w:t>年获得了全球科幻小说的最高奖“雨果奖”。这本小说的原创性，是对人性的丑恶有非常深刻的认识，人类有太多的欺诈、伪善，主要是以文革为背景写的，文革期间的人与人之间的斗争处处可见，甚至于现在一些热播电视剧，像《甄嬛传》，《琅琊榜》大量的都是勾心斗角，好像中华文明这样的东西太多，不断循环，跳脱不出原有的限定模式。《三体》这本小说是说“三体人”的思想是完全透明的，互相之间交流完全无障碍。人类完全不能理解，说一个思想全透明的社会会产生怎样的政治和文化呢？难道你们没有计谋和伪装？三体人就回答说：“计谋和伪装是什么？”刘慈欣虚构出这样的三体人社会，比人类文明发达许多，到地球上来把地球人打得大败！显然作者的愿望是：人类如果不克服自己的弱点的话，将无法真正上升到一个更高的文明。</w:t>
      </w:r>
    </w:p>
    <w:p w14:paraId="1DB132EF" w14:textId="77777777" w:rsidR="00B674C4" w:rsidRPr="00B12906" w:rsidRDefault="00B674C4" w:rsidP="00B674C4">
      <w:pPr>
        <w:autoSpaceDE w:val="0"/>
        <w:autoSpaceDN w:val="0"/>
        <w:adjustRightInd w:val="0"/>
        <w:ind w:firstLine="560"/>
        <w:rPr>
          <w:rFonts w:ascii="Helvetica" w:hAnsi="Helvetica" w:cs="Helvetica"/>
          <w:sz w:val="28"/>
          <w:szCs w:val="28"/>
        </w:rPr>
      </w:pPr>
      <w:r>
        <w:rPr>
          <w:rFonts w:ascii="Helvetica" w:hAnsi="Helvetica" w:cs="Helvetica" w:hint="eastAsia"/>
          <w:noProof/>
          <w:sz w:val="28"/>
          <w:szCs w:val="28"/>
        </w:rPr>
        <w:lastRenderedPageBreak/>
        <w:drawing>
          <wp:inline distT="0" distB="0" distL="0" distR="0" wp14:anchorId="23656317" wp14:editId="039728F9">
            <wp:extent cx="4839335" cy="2693702"/>
            <wp:effectExtent l="0" t="0" r="12065" b="0"/>
            <wp:docPr id="3" name="图片 3" descr="../../../../Library/Containers/com.tencent.qq/Data/Library/Application%20Support/QQ/Users/19303091/QQ/Temp.db/1596E422-4EFB-4D04-BECB-2C76A9441F5D.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19303091/QQ/Temp.db/1596E422-4EFB-4D04-BECB-2C76A9441F5D.p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51749" cy="2700612"/>
                    </a:xfrm>
                    <a:prstGeom prst="rect">
                      <a:avLst/>
                    </a:prstGeom>
                    <a:noFill/>
                    <a:ln>
                      <a:noFill/>
                    </a:ln>
                  </pic:spPr>
                </pic:pic>
              </a:graphicData>
            </a:graphic>
          </wp:inline>
        </w:drawing>
      </w:r>
    </w:p>
    <w:p w14:paraId="4ED3CD61" w14:textId="31FBC946" w:rsidR="00B674C4" w:rsidRPr="00B674C4" w:rsidRDefault="00B674C4" w:rsidP="00B674C4">
      <w:r w:rsidRPr="00B12906">
        <w:rPr>
          <w:rFonts w:ascii="Helvetica" w:hAnsi="Helvetica" w:cs="Helvetica" w:hint="eastAsia"/>
          <w:sz w:val="28"/>
          <w:szCs w:val="28"/>
        </w:rPr>
        <w:t>回到区块链技术本身，区块链是去中心化的，不可篡改的分布式帐簿；区块链网络中的每个节点是透明的，无法自行伪造；其思想与三体世界呈现的精神不谋而合</w:t>
      </w:r>
      <w:r w:rsidRPr="00B12906">
        <w:rPr>
          <w:rFonts w:ascii="Helvetica" w:hAnsi="Helvetica" w:cs="Helvetica"/>
          <w:sz w:val="28"/>
          <w:szCs w:val="28"/>
        </w:rPr>
        <w:t>。</w:t>
      </w:r>
      <w:r w:rsidRPr="00B12906">
        <w:rPr>
          <w:rFonts w:ascii="Helvetica" w:hAnsi="Helvetica" w:cs="Helvetica"/>
          <w:b/>
          <w:sz w:val="44"/>
          <w:szCs w:val="44"/>
        </w:rPr>
        <w:t>然而</w:t>
      </w:r>
      <w:r w:rsidRPr="00B12906">
        <w:rPr>
          <w:rFonts w:ascii="Helvetica" w:hAnsi="Helvetica" w:cs="Helvetica"/>
          <w:b/>
          <w:sz w:val="32"/>
          <w:szCs w:val="32"/>
        </w:rPr>
        <w:t>区块链能让地球人变成三体人吗？</w:t>
      </w:r>
      <w:r w:rsidRPr="00681D0B">
        <w:rPr>
          <w:rFonts w:ascii="Helvetica" w:hAnsi="Helvetica" w:cs="Helvetica"/>
          <w:sz w:val="28"/>
          <w:szCs w:val="28"/>
        </w:rPr>
        <w:t>完全有可能，</w:t>
      </w:r>
      <w:r>
        <w:rPr>
          <w:rFonts w:ascii="Helvetica" w:hAnsi="Helvetica" w:cs="Helvetica"/>
          <w:sz w:val="28"/>
          <w:szCs w:val="28"/>
        </w:rPr>
        <w:t>我们可以</w:t>
      </w:r>
      <w:r>
        <w:rPr>
          <w:rFonts w:ascii="Helvetica" w:hAnsi="Helvetica" w:cs="Helvetica" w:hint="eastAsia"/>
          <w:sz w:val="28"/>
          <w:szCs w:val="28"/>
        </w:rPr>
        <w:t>应用</w:t>
      </w:r>
      <w:r>
        <w:rPr>
          <w:rFonts w:ascii="Helvetica" w:hAnsi="Helvetica" w:cs="Helvetica"/>
          <w:sz w:val="28"/>
          <w:szCs w:val="28"/>
        </w:rPr>
        <w:t>脑机接口技术，将来人脑思考的信息，</w:t>
      </w:r>
      <w:r>
        <w:rPr>
          <w:rFonts w:ascii="Helvetica" w:hAnsi="Helvetica" w:cs="Helvetica" w:hint="eastAsia"/>
          <w:sz w:val="28"/>
          <w:szCs w:val="28"/>
        </w:rPr>
        <w:t>通过</w:t>
      </w:r>
      <w:r>
        <w:rPr>
          <w:rFonts w:ascii="Helvetica" w:hAnsi="Helvetica" w:cs="Helvetica"/>
          <w:sz w:val="28"/>
          <w:szCs w:val="28"/>
        </w:rPr>
        <w:t>计算机可以直接读取出来；</w:t>
      </w:r>
      <w:r>
        <w:rPr>
          <w:rFonts w:ascii="Helvetica" w:hAnsi="Helvetica" w:cs="Helvetica" w:hint="eastAsia"/>
          <w:sz w:val="28"/>
          <w:szCs w:val="28"/>
        </w:rPr>
        <w:t>同时利用区块链分布式公正技术，</w:t>
      </w:r>
      <w:r w:rsidRPr="00EF41BC">
        <w:rPr>
          <w:rFonts w:ascii="Helvetica" w:hAnsi="Helvetica" w:cs="Helvetica" w:hint="eastAsia"/>
          <w:sz w:val="28"/>
          <w:szCs w:val="28"/>
        </w:rPr>
        <w:t>建立一个透明的、没有伪装的、没有欺诈的</w:t>
      </w:r>
      <w:r>
        <w:rPr>
          <w:rFonts w:ascii="Helvetica" w:hAnsi="Helvetica" w:cs="Helvetica"/>
          <w:sz w:val="28"/>
          <w:szCs w:val="28"/>
        </w:rPr>
        <w:t>智能</w:t>
      </w:r>
      <w:r w:rsidRPr="00EF41BC">
        <w:rPr>
          <w:rFonts w:ascii="Helvetica" w:hAnsi="Helvetica" w:cs="Helvetica" w:hint="eastAsia"/>
          <w:sz w:val="28"/>
          <w:szCs w:val="28"/>
        </w:rPr>
        <w:t>决策过程</w:t>
      </w:r>
      <w:r>
        <w:rPr>
          <w:rFonts w:ascii="Helvetica" w:hAnsi="Helvetica" w:cs="Helvetica"/>
          <w:sz w:val="28"/>
          <w:szCs w:val="28"/>
        </w:rPr>
        <w:t>；另外，</w:t>
      </w:r>
      <w:r>
        <w:rPr>
          <w:rFonts w:ascii="Helvetica" w:hAnsi="Helvetica" w:cs="Helvetica" w:hint="eastAsia"/>
          <w:sz w:val="28"/>
          <w:szCs w:val="28"/>
        </w:rPr>
        <w:t>区块链</w:t>
      </w:r>
      <w:r>
        <w:rPr>
          <w:rFonts w:ascii="Helvetica" w:hAnsi="Helvetica" w:cs="Helvetica"/>
          <w:sz w:val="28"/>
          <w:szCs w:val="28"/>
        </w:rPr>
        <w:t>本身的</w:t>
      </w:r>
      <w:r w:rsidRPr="002675E4">
        <w:rPr>
          <w:rFonts w:ascii="Helvetica" w:hAnsi="Helvetica" w:cs="Helvetica"/>
          <w:sz w:val="28"/>
          <w:szCs w:val="28"/>
        </w:rPr>
        <w:t>共识主动性</w:t>
      </w:r>
      <w:r>
        <w:rPr>
          <w:rFonts w:ascii="Helvetica" w:hAnsi="Helvetica" w:cs="Helvetica"/>
          <w:sz w:val="28"/>
          <w:szCs w:val="28"/>
        </w:rPr>
        <w:t>就</w:t>
      </w:r>
      <w:r w:rsidRPr="002675E4">
        <w:rPr>
          <w:rFonts w:ascii="Helvetica" w:hAnsi="Helvetica" w:cs="Helvetica"/>
          <w:sz w:val="28"/>
          <w:szCs w:val="28"/>
        </w:rPr>
        <w:t>是一个群体智能的概念，是指在一个共识群体中，个体单独行动的机制。在主动共识性的机制作用下，这个群体无需中枢控制系统，群体内部成员间也无需直接交流信息，个体为了实现自己的利益单独地、连续地相互修正和自我更新，从而逐步完善自己的生态环境，实现整体的利益最大化。</w:t>
      </w:r>
    </w:p>
    <w:p w14:paraId="20A12113" w14:textId="7BED693F" w:rsidR="00516A2E" w:rsidRDefault="0068169C" w:rsidP="0068169C">
      <w:pPr>
        <w:pStyle w:val="2"/>
        <w:rPr>
          <w:shd w:val="clear" w:color="auto" w:fill="FFFFFF"/>
        </w:rPr>
      </w:pPr>
      <w:r>
        <w:rPr>
          <w:shd w:val="clear" w:color="auto" w:fill="FFFFFF"/>
        </w:rPr>
        <w:lastRenderedPageBreak/>
        <w:t xml:space="preserve">2.4 </w:t>
      </w:r>
      <w:r w:rsidR="00516A2E">
        <w:rPr>
          <w:shd w:val="clear" w:color="auto" w:fill="FFFFFF"/>
        </w:rPr>
        <w:t>人工智能与区块链</w:t>
      </w:r>
    </w:p>
    <w:p w14:paraId="0D923CE7" w14:textId="77777777" w:rsidR="00EA66CB" w:rsidRPr="00EA66CB" w:rsidRDefault="00EA66CB" w:rsidP="00EA66CB">
      <w:pPr>
        <w:pStyle w:val="a7"/>
        <w:shd w:val="clear" w:color="auto" w:fill="FEFEFE"/>
        <w:spacing w:before="0" w:beforeAutospacing="0" w:after="375" w:afterAutospacing="0" w:line="525" w:lineRule="atLeast"/>
        <w:ind w:firstLine="480"/>
        <w:rPr>
          <w:rFonts w:ascii="Helvetica" w:hAnsi="Helvetica" w:cs="Helvetica"/>
          <w:sz w:val="28"/>
          <w:szCs w:val="28"/>
        </w:rPr>
      </w:pPr>
      <w:r w:rsidRPr="00EA66CB">
        <w:rPr>
          <w:rFonts w:ascii="Helvetica" w:hAnsi="Helvetica" w:cs="Helvetica" w:hint="eastAsia"/>
          <w:sz w:val="28"/>
          <w:szCs w:val="28"/>
        </w:rPr>
        <w:t>人工智能和区块链？这听起来好像一首很奇妙的歌曲，不过如果你认真的思考一下，也未尝不可，能否让区块链来为我们创造一个新的世界</w:t>
      </w:r>
      <w:r w:rsidRPr="00EA66CB">
        <w:rPr>
          <w:rFonts w:ascii="Helvetica" w:hAnsi="Helvetica" w:cs="Helvetica" w:hint="eastAsia"/>
          <w:sz w:val="28"/>
          <w:szCs w:val="28"/>
        </w:rPr>
        <w:t>?</w:t>
      </w:r>
      <w:r w:rsidRPr="00EA66CB">
        <w:rPr>
          <w:rFonts w:ascii="Helvetica" w:hAnsi="Helvetica" w:cs="Helvetica" w:hint="eastAsia"/>
          <w:sz w:val="28"/>
          <w:szCs w:val="28"/>
        </w:rPr>
        <w:t>我们会不会在不久的将来生活在这样的一个世界里：机器人战警可以替代血肉之躯的警察担负起危险的行动任务。在这个区块链创造的世界里，将由人类来制定他们的法规规范，也就是说人类可以通过区块链的技术在特定的环境下来打开或关闭机器人的特定行动。</w:t>
      </w:r>
    </w:p>
    <w:p w14:paraId="3E3711A1" w14:textId="77777777" w:rsidR="00EA66CB" w:rsidRPr="00EA66CB" w:rsidRDefault="00EA66CB" w:rsidP="00EA66CB">
      <w:pPr>
        <w:rPr>
          <w:rFonts w:ascii="Helvetica" w:hAnsi="Helvetica" w:cs="Helvetica"/>
          <w:sz w:val="28"/>
          <w:szCs w:val="28"/>
        </w:rPr>
      </w:pPr>
      <w:r w:rsidRPr="00EA66CB">
        <w:rPr>
          <w:rFonts w:ascii="Helvetica" w:hAnsi="Helvetica" w:cs="Helvetica" w:hint="eastAsia"/>
          <w:sz w:val="28"/>
          <w:szCs w:val="28"/>
        </w:rPr>
        <w:t> </w:t>
      </w:r>
      <w:r w:rsidRPr="00EA66CB">
        <w:rPr>
          <w:rFonts w:ascii="Helvetica" w:hAnsi="Helvetica" w:cs="Helvetica" w:hint="eastAsia"/>
          <w:sz w:val="28"/>
          <w:szCs w:val="28"/>
        </w:rPr>
        <w:br/>
      </w:r>
      <w:r w:rsidRPr="00EA66CB">
        <w:rPr>
          <w:rFonts w:ascii="Helvetica" w:hAnsi="Helvetica" w:cs="Helvetica" w:hint="eastAsia"/>
          <w:b/>
          <w:bCs/>
          <w:sz w:val="28"/>
          <w:szCs w:val="28"/>
        </w:rPr>
        <w:t>区块链上的人工智能</w:t>
      </w:r>
      <w:r w:rsidRPr="00EA66CB">
        <w:rPr>
          <w:rFonts w:ascii="Helvetica" w:hAnsi="Helvetica" w:cs="Helvetica" w:hint="eastAsia"/>
          <w:sz w:val="28"/>
          <w:szCs w:val="28"/>
        </w:rPr>
        <w:br/>
      </w:r>
      <w:r w:rsidRPr="00EA66CB">
        <w:rPr>
          <w:rFonts w:ascii="Helvetica" w:hAnsi="Helvetica" w:cs="Helvetica" w:hint="eastAsia"/>
          <w:b/>
          <w:bCs/>
          <w:sz w:val="28"/>
          <w:szCs w:val="28"/>
        </w:rPr>
        <w:t> </w:t>
      </w:r>
      <w:r w:rsidRPr="00EA66CB">
        <w:rPr>
          <w:rFonts w:ascii="Helvetica" w:hAnsi="Helvetica" w:cs="Helvetica" w:hint="eastAsia"/>
          <w:sz w:val="28"/>
          <w:szCs w:val="28"/>
        </w:rPr>
        <w:br/>
        <w:t>1955</w:t>
      </w:r>
      <w:r w:rsidRPr="00EA66CB">
        <w:rPr>
          <w:rFonts w:ascii="Helvetica" w:hAnsi="Helvetica" w:cs="Helvetica" w:hint="eastAsia"/>
          <w:sz w:val="28"/>
          <w:szCs w:val="28"/>
        </w:rPr>
        <w:t>年，约翰麦卡锡创造了“人工智能”这一术语。从那时起，人类一直在孜孜不倦地进行研究，试图创造一个完美的真正的智能机器人。也许是人类试图想更加接近机器的渴望所驱使。或者他们有和我相同的想法，在试图尝试那些复杂的足以模仿人类思维的挑战。再或者他们试图创造出一个他们最最关心和心爱的人儿，这无疑是值得他们去为之努力奋斗的一件事。总之，不管是什么原因驱使他们去发明创造智能机器人，智能机器人都越来越可能会有实现的那一天。</w:t>
      </w:r>
      <w:r w:rsidRPr="00EA66CB">
        <w:rPr>
          <w:rFonts w:ascii="Helvetica" w:hAnsi="Helvetica" w:cs="Helvetica" w:hint="eastAsia"/>
          <w:sz w:val="28"/>
          <w:szCs w:val="28"/>
        </w:rPr>
        <w:br/>
        <w:t> </w:t>
      </w:r>
      <w:r w:rsidRPr="00EA66CB">
        <w:rPr>
          <w:rFonts w:ascii="Helvetica" w:hAnsi="Helvetica" w:cs="Helvetica" w:hint="eastAsia"/>
          <w:sz w:val="28"/>
          <w:szCs w:val="28"/>
        </w:rPr>
        <w:br/>
      </w:r>
      <w:r w:rsidRPr="00EA66CB">
        <w:rPr>
          <w:rFonts w:ascii="Helvetica" w:hAnsi="Helvetica" w:cs="Helvetica" w:hint="eastAsia"/>
          <w:sz w:val="28"/>
          <w:szCs w:val="28"/>
        </w:rPr>
        <w:t>也许不久后的一天，智能机器人将像和我们一起生活的兄弟姐妹们</w:t>
      </w:r>
      <w:r w:rsidRPr="00EA66CB">
        <w:rPr>
          <w:rFonts w:ascii="Helvetica" w:hAnsi="Helvetica" w:cs="Helvetica" w:hint="eastAsia"/>
          <w:sz w:val="28"/>
          <w:szCs w:val="28"/>
        </w:rPr>
        <w:lastRenderedPageBreak/>
        <w:t>一样，伴随我们一起成长，我们不会觉得他有什么特别的。就好比人们不会因为有一个不同种族的哥哥或姐姐而想的太多。爱会让人变得理智和理性，因为人总是会追寻快乐幸福的，这都是同样的道理。人工智能机器人也会在不久的将来成为我们这个社会不可或缺的一部分。</w:t>
      </w:r>
      <w:r w:rsidRPr="00EA66CB">
        <w:rPr>
          <w:rFonts w:ascii="Helvetica" w:hAnsi="Helvetica" w:cs="Helvetica" w:hint="eastAsia"/>
          <w:sz w:val="28"/>
          <w:szCs w:val="28"/>
        </w:rPr>
        <w:br/>
        <w:t> </w:t>
      </w:r>
      <w:r w:rsidRPr="00EA66CB">
        <w:rPr>
          <w:rFonts w:ascii="Helvetica" w:hAnsi="Helvetica" w:cs="Helvetica" w:hint="eastAsia"/>
          <w:sz w:val="28"/>
          <w:szCs w:val="28"/>
        </w:rPr>
        <w:br/>
      </w:r>
      <w:r w:rsidRPr="00EA66CB">
        <w:rPr>
          <w:rFonts w:ascii="Helvetica" w:hAnsi="Helvetica" w:cs="Helvetica" w:hint="eastAsia"/>
          <w:sz w:val="28"/>
          <w:szCs w:val="28"/>
        </w:rPr>
        <w:t>我们如何实现让他们可以拥有比我们更高的智力，而又有谁可以知道他们会不会成为下一个终结者？毕竟，人，有血有肉的人类，在过去的历史岁月里是劣迹斑斑的，战争，强奸，谋杀，盗窃…但我们也有爱，欢笑，和互助友善等美好的感情。智能机器人是不是也会和我们人类一样，他们中的一些人会不会也呈现出一些病态特征，而另一些则满怀了爱，关怀，像人类一样的拥有复杂的感情？</w:t>
      </w:r>
      <w:r w:rsidRPr="00EA66CB">
        <w:rPr>
          <w:rFonts w:ascii="Helvetica" w:hAnsi="Helvetica" w:cs="Helvetica" w:hint="eastAsia"/>
          <w:sz w:val="28"/>
          <w:szCs w:val="28"/>
        </w:rPr>
        <w:br/>
        <w:t> </w:t>
      </w:r>
      <w:r w:rsidRPr="00EA66CB">
        <w:rPr>
          <w:rFonts w:ascii="Helvetica" w:hAnsi="Helvetica" w:cs="Helvetica" w:hint="eastAsia"/>
          <w:sz w:val="28"/>
          <w:szCs w:val="28"/>
        </w:rPr>
        <w:br/>
      </w:r>
      <w:r w:rsidRPr="00EA66CB">
        <w:rPr>
          <w:rFonts w:ascii="Helvetica" w:hAnsi="Helvetica" w:cs="Helvetica" w:hint="eastAsia"/>
          <w:sz w:val="28"/>
          <w:szCs w:val="28"/>
        </w:rPr>
        <w:t>在区块链上依靠投票的方式创建创造一套更加完善的法律系统，这可能是有助于人类构建一套适用于机器人的法律体系的办法，当然前提是要遵循原来的法律。新的以区块链为基础构建的政府体系将给予机器人们应得的权利，与此同时，和我们一起朝夕共处的人工智能机器人也将受到和我们同样的法律规范的制约。通过植入区块链技术到每个个体中，从而确保每个人工智能机器人可以严格遵循法律规范的制约。当一则新的法律条款出炉，而我们还不太了解的时候，甚至他们还会告诉我们什么是可以做的而什么是不可以做的。</w:t>
      </w:r>
      <w:r w:rsidRPr="00EA66CB">
        <w:rPr>
          <w:rFonts w:ascii="Helvetica" w:hAnsi="Helvetica" w:cs="Helvetica" w:hint="eastAsia"/>
          <w:sz w:val="28"/>
          <w:szCs w:val="28"/>
        </w:rPr>
        <w:br/>
      </w:r>
      <w:r w:rsidRPr="00EA66CB">
        <w:rPr>
          <w:rFonts w:ascii="Helvetica" w:hAnsi="Helvetica" w:cs="Helvetica" w:hint="eastAsia"/>
          <w:sz w:val="28"/>
          <w:szCs w:val="28"/>
        </w:rPr>
        <w:lastRenderedPageBreak/>
        <w:t> </w:t>
      </w:r>
      <w:r w:rsidRPr="00EA66CB">
        <w:rPr>
          <w:rFonts w:ascii="Helvetica" w:hAnsi="Helvetica" w:cs="Helvetica" w:hint="eastAsia"/>
          <w:sz w:val="28"/>
          <w:szCs w:val="28"/>
        </w:rPr>
        <w:br/>
      </w:r>
      <w:r w:rsidRPr="00EA66CB">
        <w:rPr>
          <w:rFonts w:ascii="Helvetica" w:hAnsi="Helvetica" w:cs="Helvetica" w:hint="eastAsia"/>
          <w:sz w:val="28"/>
          <w:szCs w:val="28"/>
        </w:rPr>
        <w:t>基于区块链的政府，人工智能机器人可以胜任众多新的工作岗位，比如：创造更多的智能机器人，就像我们现在建造房屋和设备一样。当然他们还可以胜任教师，教授，或是消防员，警察，或其他领域的公共服务岗位。通过和区块链政府的直接对接，他们会非常适合担任法官，律师，当然，还有政客。</w:t>
      </w:r>
      <w:r w:rsidRPr="00EA66CB">
        <w:rPr>
          <w:rFonts w:ascii="Helvetica" w:hAnsi="Helvetica" w:cs="Helvetica" w:hint="eastAsia"/>
          <w:sz w:val="28"/>
          <w:szCs w:val="28"/>
        </w:rPr>
        <w:br/>
      </w:r>
    </w:p>
    <w:p w14:paraId="61AC31AA" w14:textId="11A58AB0" w:rsidR="00EA66CB" w:rsidRPr="00EA66CB" w:rsidRDefault="00EA66CB" w:rsidP="00EA66CB">
      <w:pPr>
        <w:pStyle w:val="a7"/>
        <w:shd w:val="clear" w:color="auto" w:fill="FEFEFE"/>
        <w:spacing w:before="0" w:beforeAutospacing="0" w:after="375" w:afterAutospacing="0" w:line="525" w:lineRule="atLeast"/>
        <w:ind w:firstLine="480"/>
        <w:jc w:val="center"/>
        <w:rPr>
          <w:rFonts w:ascii="Helvetica" w:hAnsi="Helvetica" w:cs="Helvetica"/>
          <w:sz w:val="28"/>
          <w:szCs w:val="28"/>
        </w:rPr>
      </w:pPr>
      <w:r w:rsidRPr="00EA66CB">
        <w:rPr>
          <w:rFonts w:ascii="Helvetica" w:hAnsi="Helvetica" w:cs="Helvetica"/>
          <w:noProof/>
          <w:sz w:val="28"/>
          <w:szCs w:val="28"/>
        </w:rPr>
        <w:drawing>
          <wp:inline distT="0" distB="0" distL="0" distR="0" wp14:anchorId="157D938D" wp14:editId="4D6AB4C3">
            <wp:extent cx="3657600" cy="2743200"/>
            <wp:effectExtent l="0" t="0" r="0" b="0"/>
            <wp:docPr id="4" name="图片 4" descr="电影》人工智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电影》人工智能"/>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25FA4158" w14:textId="77777777" w:rsidR="00EA66CB" w:rsidRPr="00EA66CB" w:rsidRDefault="00EA66CB" w:rsidP="00EA66CB">
      <w:pPr>
        <w:pStyle w:val="a7"/>
        <w:shd w:val="clear" w:color="auto" w:fill="FEFEFE"/>
        <w:spacing w:before="0" w:beforeAutospacing="0" w:after="375" w:afterAutospacing="0" w:line="525" w:lineRule="atLeast"/>
        <w:ind w:firstLine="480"/>
        <w:rPr>
          <w:rFonts w:ascii="Helvetica" w:hAnsi="Helvetica" w:cs="Helvetica"/>
          <w:sz w:val="28"/>
          <w:szCs w:val="28"/>
        </w:rPr>
      </w:pPr>
      <w:r w:rsidRPr="00EA66CB">
        <w:rPr>
          <w:rFonts w:ascii="Helvetica" w:hAnsi="Helvetica" w:cs="Helvetica" w:hint="eastAsia"/>
          <w:sz w:val="28"/>
          <w:szCs w:val="28"/>
        </w:rPr>
        <w:t>《电影》人工智能</w:t>
      </w:r>
    </w:p>
    <w:p w14:paraId="0CA986BE" w14:textId="0473687C" w:rsidR="00EA66CB" w:rsidRPr="00EA66CB" w:rsidRDefault="00EA66CB" w:rsidP="00EA66CB">
      <w:pPr>
        <w:rPr>
          <w:rFonts w:ascii="Helvetica" w:hAnsi="Helvetica" w:cs="Helvetica"/>
          <w:sz w:val="28"/>
          <w:szCs w:val="28"/>
        </w:rPr>
      </w:pPr>
      <w:r w:rsidRPr="00EA66CB">
        <w:rPr>
          <w:rFonts w:ascii="Helvetica" w:hAnsi="Helvetica" w:cs="Helvetica" w:hint="eastAsia"/>
          <w:sz w:val="28"/>
          <w:szCs w:val="28"/>
        </w:rPr>
        <w:t> </w:t>
      </w:r>
      <w:r w:rsidRPr="00EA66CB">
        <w:rPr>
          <w:rFonts w:ascii="Helvetica" w:hAnsi="Helvetica" w:cs="Helvetica" w:hint="eastAsia"/>
          <w:sz w:val="28"/>
          <w:szCs w:val="28"/>
        </w:rPr>
        <w:br/>
      </w:r>
      <w:r w:rsidRPr="00EA66CB">
        <w:rPr>
          <w:rFonts w:ascii="Helvetica" w:hAnsi="Helvetica" w:cs="Helvetica" w:hint="eastAsia"/>
          <w:b/>
          <w:bCs/>
          <w:sz w:val="28"/>
          <w:szCs w:val="28"/>
        </w:rPr>
        <w:t>可以挽救生命的区块链解决方案</w:t>
      </w:r>
      <w:r w:rsidRPr="00EA66CB">
        <w:rPr>
          <w:rFonts w:ascii="Helvetica" w:hAnsi="Helvetica" w:cs="Helvetica" w:hint="eastAsia"/>
          <w:sz w:val="28"/>
          <w:szCs w:val="28"/>
        </w:rPr>
        <w:br/>
      </w:r>
      <w:r w:rsidRPr="00EA66CB">
        <w:rPr>
          <w:rFonts w:ascii="Helvetica" w:hAnsi="Helvetica" w:cs="Helvetica" w:hint="eastAsia"/>
          <w:b/>
          <w:bCs/>
          <w:sz w:val="28"/>
          <w:szCs w:val="28"/>
        </w:rPr>
        <w:t> </w:t>
      </w:r>
      <w:r w:rsidRPr="00EA66CB">
        <w:rPr>
          <w:rFonts w:ascii="Helvetica" w:hAnsi="Helvetica" w:cs="Helvetica" w:hint="eastAsia"/>
          <w:sz w:val="28"/>
          <w:szCs w:val="28"/>
        </w:rPr>
        <w:br/>
      </w:r>
      <w:r w:rsidRPr="00EA66CB">
        <w:rPr>
          <w:rFonts w:ascii="Helvetica" w:hAnsi="Helvetica" w:cs="Helvetica" w:hint="eastAsia"/>
          <w:sz w:val="28"/>
          <w:szCs w:val="28"/>
        </w:rPr>
        <w:t>我先来描述一个场景。假如一个人犯了罪，然后他从犯罪现场驾车急速逃离现场，警察及时发现了这起事件，并驾驶警车超速把他的车逼停。而这时警察可能不知道犯罪分子手里还有一把枪。警察走</w:t>
      </w:r>
      <w:r w:rsidRPr="00EA66CB">
        <w:rPr>
          <w:rFonts w:ascii="Helvetica" w:hAnsi="Helvetica" w:cs="Helvetica" w:hint="eastAsia"/>
          <w:sz w:val="28"/>
          <w:szCs w:val="28"/>
        </w:rPr>
        <w:lastRenderedPageBreak/>
        <w:t>近犯罪嫌疑人的车，并要求他出示证件。然后警察转身回到巡逻车来查询验证证件，这时犯罪嫌疑人朝警察的背部开枪了。这位警察有亲爱妻子和孩子，但是他们以后将再也不能看到他了，他们唯有为他哀悼，并且在之后的岁月里相依为命的活下去。与此同时，罪犯却逃到了另一个国家，并在那里长期的隐匿起来，在他被逮捕前没有人知道他犯下的滔天罪行。</w:t>
      </w:r>
      <w:r w:rsidRPr="00EA66CB">
        <w:rPr>
          <w:rFonts w:ascii="Helvetica" w:hAnsi="Helvetica" w:cs="Helvetica" w:hint="eastAsia"/>
          <w:sz w:val="28"/>
          <w:szCs w:val="28"/>
        </w:rPr>
        <w:br/>
        <w:t> </w:t>
      </w:r>
      <w:r w:rsidRPr="00EA66CB">
        <w:rPr>
          <w:rFonts w:ascii="Helvetica" w:hAnsi="Helvetica" w:cs="Helvetica" w:hint="eastAsia"/>
          <w:sz w:val="28"/>
          <w:szCs w:val="28"/>
        </w:rPr>
        <w:br/>
      </w:r>
      <w:r w:rsidRPr="00EA66CB">
        <w:rPr>
          <w:rFonts w:ascii="Helvetica" w:hAnsi="Helvetica" w:cs="Helvetica" w:hint="eastAsia"/>
          <w:sz w:val="28"/>
          <w:szCs w:val="28"/>
        </w:rPr>
        <w:t>那么，如果换成人工智能机器人警察呢。</w:t>
      </w:r>
      <w:r w:rsidRPr="00EA66CB">
        <w:rPr>
          <w:rFonts w:ascii="Helvetica" w:hAnsi="Helvetica" w:cs="Helvetica" w:hint="eastAsia"/>
          <w:sz w:val="28"/>
          <w:szCs w:val="28"/>
        </w:rPr>
        <w:br/>
        <w:t> </w:t>
      </w:r>
      <w:r w:rsidRPr="00EA66CB">
        <w:rPr>
          <w:rFonts w:ascii="Helvetica" w:hAnsi="Helvetica" w:cs="Helvetica" w:hint="eastAsia"/>
          <w:sz w:val="28"/>
          <w:szCs w:val="28"/>
        </w:rPr>
        <w:br/>
      </w:r>
      <w:r w:rsidRPr="00EA66CB">
        <w:rPr>
          <w:rFonts w:ascii="Helvetica" w:hAnsi="Helvetica" w:cs="Helvetica" w:hint="eastAsia"/>
          <w:sz w:val="28"/>
          <w:szCs w:val="28"/>
        </w:rPr>
        <w:t>同一犯罪场景，但这一次的警察是一个智能机器人。机器人警察拿到罪犯的证件，然后回到他的警车。如果这时罪犯对他开枪，由于机器人警察的身体是被防弹材料保护起来的，所以子弹不会让他受到伤害。为什么人类的警察不穿盔甲呢，那是因为它相当的笨重，而这可能会让他的动作变得迟缓。而大多数时候，警察是不会遭遇到枪击事件的，所以没有理由让他们成年累月的穿着一套笨重的盔甲工作。机器人就不同了，可以在设计之初就让他身上覆盖一层防护材料。即便是便宜又笨重的材料，比如加厚的钢板也不在话下，当然有些身体部位也可使用于轻质的纤维或其他材料。如此一来，在遭遇同样情况的时候，警察就不会因为犯罪分子的子弹而殉职了，机器人警察将会变得勇猛异常甚至所向无敌。</w:t>
      </w:r>
      <w:r w:rsidRPr="00EA66CB">
        <w:rPr>
          <w:rFonts w:ascii="Helvetica" w:hAnsi="Helvetica" w:cs="Helvetica" w:hint="eastAsia"/>
          <w:sz w:val="28"/>
          <w:szCs w:val="28"/>
        </w:rPr>
        <w:br/>
        <w:t> </w:t>
      </w:r>
      <w:r w:rsidRPr="00EA66CB">
        <w:rPr>
          <w:rFonts w:ascii="Helvetica" w:hAnsi="Helvetica" w:cs="Helvetica" w:hint="eastAsia"/>
          <w:sz w:val="28"/>
          <w:szCs w:val="28"/>
        </w:rPr>
        <w:br/>
      </w:r>
      <w:r w:rsidRPr="00EA66CB">
        <w:rPr>
          <w:rFonts w:ascii="Helvetica" w:hAnsi="Helvetica" w:cs="Helvetica" w:hint="eastAsia"/>
          <w:sz w:val="28"/>
          <w:szCs w:val="28"/>
        </w:rPr>
        <w:t>可能还有另一种情况，机器人警察被犯罪分子使用爆破手段或在没</w:t>
      </w:r>
      <w:r w:rsidRPr="00EA66CB">
        <w:rPr>
          <w:rFonts w:ascii="Helvetica" w:hAnsi="Helvetica" w:cs="Helvetica" w:hint="eastAsia"/>
          <w:sz w:val="28"/>
          <w:szCs w:val="28"/>
        </w:rPr>
        <w:lastRenderedPageBreak/>
        <w:t>有任何盔甲防护的情况下被枪击，或者被以别的形式的犯罪手段而摧毁。这种情况下，机器人警察将不再向控制中心发送定时的信号，这时，整个警察网络将及时知道他遇到麻烦了。而他最后发送给控制中心的信号将包含他发射信号时所在</w:t>
      </w:r>
      <w:r w:rsidRPr="00EA66CB">
        <w:rPr>
          <w:rFonts w:ascii="Helvetica" w:hAnsi="Helvetica" w:cs="Helvetica" w:hint="eastAsia"/>
          <w:sz w:val="28"/>
          <w:szCs w:val="28"/>
        </w:rPr>
        <w:t>GPS</w:t>
      </w:r>
      <w:r w:rsidRPr="00EA66CB">
        <w:rPr>
          <w:rFonts w:ascii="Helvetica" w:hAnsi="Helvetica" w:cs="Helvetica" w:hint="eastAsia"/>
          <w:sz w:val="28"/>
          <w:szCs w:val="28"/>
        </w:rPr>
        <w:t>坐标位置和正在执行的指令。而就近的警察可以很容易找到他，发现他被摧毁的现场，而另外的警察将继续追捕犯罪分子。另外，发给中心的信号也可以包含更多的信息，比如被追踪的汽车车牌或其他有用信息，这样可以让别的警察了解他追踪的对象是谁。而与此同时，一个新的机器人将被制造出来，用来取代那个被摧毁的机器人警察。</w:t>
      </w:r>
      <w:r w:rsidRPr="00EA66CB">
        <w:rPr>
          <w:rFonts w:ascii="Helvetica" w:hAnsi="Helvetica" w:cs="Helvetica" w:hint="eastAsia"/>
          <w:sz w:val="28"/>
          <w:szCs w:val="28"/>
        </w:rPr>
        <w:br/>
        <w:t> </w:t>
      </w:r>
      <w:r w:rsidRPr="00EA66CB">
        <w:rPr>
          <w:rFonts w:ascii="Helvetica" w:hAnsi="Helvetica" w:cs="Helvetica" w:hint="eastAsia"/>
          <w:sz w:val="28"/>
          <w:szCs w:val="28"/>
        </w:rPr>
        <w:br/>
      </w:r>
      <w:r w:rsidRPr="00EA66CB">
        <w:rPr>
          <w:rFonts w:ascii="Helvetica" w:hAnsi="Helvetica" w:cs="Helvetica" w:hint="eastAsia"/>
          <w:sz w:val="28"/>
          <w:szCs w:val="28"/>
        </w:rPr>
        <w:t>现在该向你提几个小问题了</w:t>
      </w:r>
      <w:r w:rsidRPr="00EA66CB">
        <w:rPr>
          <w:rFonts w:ascii="Helvetica" w:hAnsi="Helvetica" w:cs="Helvetica" w:hint="eastAsia"/>
          <w:sz w:val="28"/>
          <w:szCs w:val="28"/>
        </w:rPr>
        <w:t>!</w:t>
      </w:r>
      <w:r w:rsidRPr="00EA66CB">
        <w:rPr>
          <w:rFonts w:ascii="Helvetica" w:hAnsi="Helvetica" w:cs="Helvetica" w:hint="eastAsia"/>
          <w:sz w:val="28"/>
          <w:szCs w:val="28"/>
        </w:rPr>
        <w:t>你认为未来的世界里，智能机器人和区块链技术会扮演什么角色？你想不想生活在一个由大多数人制定规则的世界里？你想不想生活在一个机器人可以拯救许多生命的世界里？你认为区块链政府体系是否靠谱，它能帮助我们约束机器人的行为吗？</w:t>
      </w:r>
      <w:r w:rsidRPr="00EA66CB">
        <w:rPr>
          <w:rFonts w:ascii="Helvetica" w:hAnsi="Helvetica" w:cs="Helvetica" w:hint="eastAsia"/>
          <w:sz w:val="28"/>
          <w:szCs w:val="28"/>
        </w:rPr>
        <w:t xml:space="preserve"> </w:t>
      </w:r>
      <w:r w:rsidRPr="00EA66CB">
        <w:rPr>
          <w:rFonts w:ascii="Helvetica" w:hAnsi="Helvetica" w:cs="Helvetica" w:hint="eastAsia"/>
          <w:sz w:val="28"/>
          <w:szCs w:val="28"/>
        </w:rPr>
        <w:br/>
        <w:t> </w:t>
      </w:r>
      <w:r w:rsidRPr="00EA66CB">
        <w:rPr>
          <w:rFonts w:ascii="Helvetica" w:hAnsi="Helvetica" w:cs="Helvetica" w:hint="eastAsia"/>
          <w:sz w:val="28"/>
          <w:szCs w:val="28"/>
        </w:rPr>
        <w:t>－－－－</w:t>
      </w:r>
      <w:r w:rsidRPr="00EA66CB">
        <w:rPr>
          <w:rFonts w:ascii="Helvetica" w:hAnsi="Helvetica" w:cs="Helvetica" w:hint="eastAsia"/>
          <w:sz w:val="28"/>
          <w:szCs w:val="28"/>
        </w:rPr>
        <w:br/>
      </w:r>
      <w:r w:rsidRPr="00EA66CB">
        <w:rPr>
          <w:rFonts w:ascii="Helvetica" w:hAnsi="Helvetica" w:cs="Helvetica" w:hint="eastAsia"/>
          <w:sz w:val="28"/>
          <w:szCs w:val="28"/>
        </w:rPr>
        <w:t>原文：</w:t>
      </w:r>
      <w:r w:rsidRPr="00EA66CB">
        <w:rPr>
          <w:rFonts w:ascii="Helvetica" w:hAnsi="Helvetica" w:cs="Helvetica" w:hint="eastAsia"/>
          <w:sz w:val="28"/>
          <w:szCs w:val="28"/>
        </w:rPr>
        <w:t>https://www.cryptocoinsnews.com/ai-blockchain-dystopian-utopian-future/</w:t>
      </w:r>
    </w:p>
    <w:p w14:paraId="4EA6B36C" w14:textId="77777777" w:rsidR="00EA66CB" w:rsidRPr="00EA66CB" w:rsidRDefault="00EA66CB" w:rsidP="00EA66CB">
      <w:pPr>
        <w:rPr>
          <w:rFonts w:ascii="Helvetica" w:hAnsi="Helvetica" w:cs="Helvetica"/>
          <w:sz w:val="28"/>
          <w:szCs w:val="28"/>
        </w:rPr>
      </w:pPr>
    </w:p>
    <w:p w14:paraId="6C3E09A1" w14:textId="77777777" w:rsidR="00EA66CB" w:rsidRPr="00EA66CB" w:rsidRDefault="00EA66CB" w:rsidP="00EA66CB">
      <w:pPr>
        <w:rPr>
          <w:rFonts w:ascii="Helvetica" w:hAnsi="Helvetica" w:cs="Helvetica"/>
          <w:sz w:val="28"/>
          <w:szCs w:val="28"/>
        </w:rPr>
      </w:pPr>
    </w:p>
    <w:p w14:paraId="230445B3" w14:textId="77777777" w:rsidR="00EA66CB" w:rsidRPr="00EA66CB" w:rsidRDefault="00EA66CB" w:rsidP="00EA66CB">
      <w:pPr>
        <w:rPr>
          <w:rFonts w:ascii="Helvetica" w:hAnsi="Helvetica" w:cs="Helvetica"/>
          <w:sz w:val="28"/>
          <w:szCs w:val="28"/>
        </w:rPr>
      </w:pPr>
    </w:p>
    <w:p w14:paraId="1F18062A" w14:textId="7B18ED79" w:rsidR="005C337A" w:rsidRDefault="0068169C" w:rsidP="0068169C">
      <w:pPr>
        <w:pStyle w:val="2"/>
        <w:rPr>
          <w:shd w:val="clear" w:color="auto" w:fill="FFFFFF"/>
        </w:rPr>
      </w:pPr>
      <w:r>
        <w:rPr>
          <w:shd w:val="clear" w:color="auto" w:fill="FFFFFF"/>
        </w:rPr>
        <w:lastRenderedPageBreak/>
        <w:t>2.5</w:t>
      </w:r>
      <w:r w:rsidR="00991365">
        <w:rPr>
          <w:shd w:val="clear" w:color="auto" w:fill="FFFFFF"/>
        </w:rPr>
        <w:t>从</w:t>
      </w:r>
      <w:r w:rsidR="00991365">
        <w:rPr>
          <w:shd w:val="clear" w:color="auto" w:fill="FFFFFF"/>
        </w:rPr>
        <w:t>O2</w:t>
      </w:r>
      <w:r w:rsidR="00991365">
        <w:rPr>
          <w:rFonts w:hint="eastAsia"/>
          <w:shd w:val="clear" w:color="auto" w:fill="FFFFFF"/>
        </w:rPr>
        <w:t>O</w:t>
      </w:r>
      <w:r w:rsidR="00991365">
        <w:rPr>
          <w:shd w:val="clear" w:color="auto" w:fill="FFFFFF"/>
        </w:rPr>
        <w:t>到区块链</w:t>
      </w:r>
    </w:p>
    <w:p w14:paraId="36EF2DF5" w14:textId="77777777" w:rsidR="00537441" w:rsidRDefault="00537441" w:rsidP="00537441"/>
    <w:p w14:paraId="25E32A49" w14:textId="77777777" w:rsidR="003C32B6" w:rsidRDefault="003C32B6" w:rsidP="00537441"/>
    <w:p w14:paraId="10C2E19B" w14:textId="2233E800" w:rsidR="00537441" w:rsidRPr="00D32A84" w:rsidRDefault="00D32A84" w:rsidP="00D32A84">
      <w:pPr>
        <w:pStyle w:val="2"/>
        <w:rPr>
          <w:shd w:val="clear" w:color="auto" w:fill="FFFFFF"/>
        </w:rPr>
      </w:pPr>
      <w:r>
        <w:t>2.6</w:t>
      </w:r>
      <w:r>
        <w:t>金融与区块链</w:t>
      </w:r>
    </w:p>
    <w:p w14:paraId="07142687" w14:textId="0ECEDE99" w:rsidR="00900175" w:rsidRDefault="00900175" w:rsidP="001C5FFF">
      <w:pPr>
        <w:ind w:firstLine="420"/>
        <w:rPr>
          <w:rFonts w:ascii="微软雅黑" w:eastAsia="微软雅黑" w:hAnsi="微软雅黑"/>
          <w:color w:val="555555"/>
          <w:sz w:val="27"/>
          <w:szCs w:val="27"/>
          <w:shd w:val="clear" w:color="auto" w:fill="FFFFFF"/>
        </w:rPr>
      </w:pPr>
      <w:r>
        <w:rPr>
          <w:rFonts w:ascii="微软雅黑" w:eastAsia="微软雅黑" w:hAnsi="微软雅黑" w:hint="eastAsia"/>
          <w:color w:val="555555"/>
          <w:sz w:val="27"/>
          <w:szCs w:val="27"/>
          <w:shd w:val="clear" w:color="auto" w:fill="FFFFFF"/>
        </w:rPr>
        <w:t>区块链在金融理论上并没有重大创新,但它在解决金融层面的信息不对称导致的信任问题方面做出了重大创新。虽然人们大多数是从比特币知道区块链的,但区块链本身是完全独立的系统。它不仅仅是为比特币而产生的,实际上,区块链技术拥有比数字货币更丰富、更深刻的内涵。它解决的核心问题不是“数字货币”,而是在信息不对称、不确定的环境下,如何建立满足经济活动赖以发生、发展的“信任”生态体系。</w:t>
      </w:r>
    </w:p>
    <w:p w14:paraId="32BCFBCA" w14:textId="77777777" w:rsidR="00192E1F" w:rsidRDefault="00192E1F" w:rsidP="00192E1F">
      <w:pPr>
        <w:rPr>
          <w:rFonts w:eastAsia="Times New Roman"/>
        </w:rPr>
      </w:pPr>
      <w:r>
        <w:rPr>
          <w:rStyle w:val="a8"/>
          <w:rFonts w:ascii="微软雅黑" w:eastAsia="微软雅黑" w:hAnsi="微软雅黑" w:hint="eastAsia"/>
          <w:color w:val="555555"/>
          <w:sz w:val="27"/>
          <w:szCs w:val="27"/>
          <w:shd w:val="clear" w:color="auto" w:fill="FFFFFF"/>
        </w:rPr>
        <w:t>区块链的方法论</w:t>
      </w:r>
    </w:p>
    <w:p w14:paraId="70A32E2B" w14:textId="6F35B057" w:rsidR="007718F0" w:rsidRDefault="007718F0" w:rsidP="007718F0">
      <w:pPr>
        <w:pStyle w:val="a7"/>
        <w:shd w:val="clear" w:color="auto" w:fill="FFFFFF"/>
        <w:spacing w:before="75" w:beforeAutospacing="0" w:after="300" w:afterAutospacing="0" w:line="450" w:lineRule="atLeast"/>
        <w:ind w:firstLine="540"/>
        <w:rPr>
          <w:rFonts w:ascii="微软雅黑" w:eastAsia="微软雅黑" w:hAnsi="微软雅黑"/>
          <w:color w:val="555555"/>
          <w:sz w:val="27"/>
          <w:szCs w:val="27"/>
        </w:rPr>
      </w:pPr>
      <w:r>
        <w:rPr>
          <w:rFonts w:ascii="微软雅黑" w:eastAsia="微软雅黑" w:hAnsi="微软雅黑" w:hint="eastAsia"/>
          <w:color w:val="555555"/>
          <w:sz w:val="27"/>
          <w:szCs w:val="27"/>
        </w:rPr>
        <w:t>全球经济活动看做为一个“空间”,这个“空间”按照行政区域、司 法管辖、税务、规则、货币区等参数被人为的划分为多个“子空 间”。这些参数是对各自“子空间”的经济活动度量坐标。一笔交易 是否可行,抽象的看,只需要看看它是否能够“映射”到子空间的坐标即可。当在子空间中验证一笔交易时,我们需要按照其中的参数 逐一检验。当满足全部要求时</w:t>
      </w:r>
      <w:r w:rsidR="00B92F69">
        <w:rPr>
          <w:rFonts w:ascii="微软雅黑" w:eastAsia="微软雅黑" w:hAnsi="微软雅黑"/>
          <w:color w:val="555555"/>
          <w:sz w:val="27"/>
          <w:szCs w:val="27"/>
        </w:rPr>
        <w:t>，</w:t>
      </w:r>
      <w:r>
        <w:rPr>
          <w:rFonts w:ascii="微软雅黑" w:eastAsia="微软雅黑" w:hAnsi="微软雅黑" w:hint="eastAsia"/>
          <w:color w:val="555555"/>
          <w:sz w:val="27"/>
          <w:szCs w:val="27"/>
        </w:rPr>
        <w:t>该交易才获得合法性和合规性验证。</w:t>
      </w:r>
    </w:p>
    <w:p w14:paraId="10DBCAE6" w14:textId="77777777" w:rsidR="000B78E1" w:rsidRDefault="007718F0" w:rsidP="007718F0">
      <w:pPr>
        <w:pStyle w:val="a7"/>
        <w:shd w:val="clear" w:color="auto" w:fill="FFFFFF"/>
        <w:spacing w:before="75" w:beforeAutospacing="0" w:after="300" w:afterAutospacing="0" w:line="450" w:lineRule="atLeast"/>
        <w:ind w:firstLine="540"/>
        <w:rPr>
          <w:rFonts w:ascii="微软雅黑" w:eastAsia="微软雅黑" w:hAnsi="微软雅黑"/>
          <w:color w:val="555555"/>
          <w:sz w:val="27"/>
          <w:szCs w:val="27"/>
        </w:rPr>
      </w:pPr>
      <w:r>
        <w:rPr>
          <w:rFonts w:ascii="微软雅黑" w:eastAsia="微软雅黑" w:hAnsi="微软雅黑" w:hint="eastAsia"/>
          <w:color w:val="555555"/>
          <w:sz w:val="27"/>
          <w:szCs w:val="27"/>
        </w:rPr>
        <w:t>在任何一个“子空间”中交易相对比较容易</w:t>
      </w:r>
      <w:r>
        <w:rPr>
          <w:rFonts w:ascii="微软雅黑" w:eastAsia="微软雅黑" w:hAnsi="微软雅黑"/>
          <w:color w:val="555555"/>
          <w:sz w:val="27"/>
          <w:szCs w:val="27"/>
        </w:rPr>
        <w:t>，</w:t>
      </w:r>
      <w:r>
        <w:rPr>
          <w:rFonts w:ascii="微软雅黑" w:eastAsia="微软雅黑" w:hAnsi="微软雅黑" w:hint="eastAsia"/>
          <w:color w:val="555555"/>
          <w:sz w:val="27"/>
          <w:szCs w:val="27"/>
        </w:rPr>
        <w:t>因为不同的“子空间” 都有数量不等的区域“信任中心”存在,使得对交易的验证变得相 对简便。如果某个交易跨越了不同“子空间”,那么就可以采取两种办</w:t>
      </w:r>
      <w:r>
        <w:rPr>
          <w:rFonts w:ascii="微软雅黑" w:eastAsia="微软雅黑" w:hAnsi="微软雅黑" w:hint="eastAsia"/>
          <w:color w:val="555555"/>
          <w:sz w:val="27"/>
          <w:szCs w:val="27"/>
        </w:rPr>
        <w:lastRenderedPageBreak/>
        <w:t>法解决:1)找到能够覆盖这两个“子空间”的“信任中心”提供服务</w:t>
      </w:r>
      <w:r>
        <w:rPr>
          <w:rFonts w:ascii="微软雅黑" w:eastAsia="微软雅黑" w:hAnsi="微软雅黑"/>
          <w:color w:val="555555"/>
          <w:sz w:val="27"/>
          <w:szCs w:val="27"/>
        </w:rPr>
        <w:t>；</w:t>
      </w:r>
      <w:r>
        <w:rPr>
          <w:rFonts w:ascii="微软雅黑" w:eastAsia="微软雅黑" w:hAnsi="微软雅黑" w:hint="eastAsia"/>
          <w:color w:val="555555"/>
          <w:sz w:val="27"/>
          <w:szCs w:val="27"/>
        </w:rPr>
        <w:t>2)由两个“子空间”的“信任中心”之间建立联盟,共同为 跨空间交易提供服务。当前金融解决方案大多采用上述方法。</w:t>
      </w:r>
    </w:p>
    <w:p w14:paraId="71D67EEB" w14:textId="5B03963F" w:rsidR="007718F0" w:rsidRDefault="007718F0" w:rsidP="007718F0">
      <w:pPr>
        <w:pStyle w:val="a7"/>
        <w:shd w:val="clear" w:color="auto" w:fill="FFFFFF"/>
        <w:spacing w:before="75" w:beforeAutospacing="0" w:after="300" w:afterAutospacing="0" w:line="450" w:lineRule="atLeast"/>
        <w:ind w:firstLine="540"/>
        <w:rPr>
          <w:rFonts w:ascii="微软雅黑" w:eastAsia="微软雅黑" w:hAnsi="微软雅黑"/>
          <w:color w:val="555555"/>
          <w:sz w:val="27"/>
          <w:szCs w:val="27"/>
        </w:rPr>
      </w:pPr>
      <w:r>
        <w:rPr>
          <w:rFonts w:ascii="微软雅黑" w:eastAsia="微软雅黑" w:hAnsi="微软雅黑" w:hint="eastAsia"/>
          <w:color w:val="555555"/>
          <w:sz w:val="27"/>
          <w:szCs w:val="27"/>
        </w:rPr>
        <w:t>但互联网的发展让人与人之间、人与物之间、物与物之间的连接变的 更容易,更多样。这样的连接驱动了各种各样的经济活动需求。使 “跨空间”的经济活动数量更庞大、交易属性更多维、更频繁、要求 更低成本的诉求越来越强烈。现有的“子空间信任中心”的服务体系 显然不能满足需求。目前社会还没有在互联网空间建立类似“WTO” 的国际组织来协调出现的经济金融新问题。可以预见将来很长时间, 由于政治、经济原因,这样的组织或许无法诞生。</w:t>
      </w:r>
    </w:p>
    <w:p w14:paraId="4CCFDEED" w14:textId="5608DEFE" w:rsidR="007718F0" w:rsidRDefault="007718F0" w:rsidP="007718F0">
      <w:pPr>
        <w:pStyle w:val="a7"/>
        <w:shd w:val="clear" w:color="auto" w:fill="FFFFFF"/>
        <w:spacing w:before="75" w:beforeAutospacing="0" w:after="300" w:afterAutospacing="0" w:line="450" w:lineRule="atLeast"/>
        <w:ind w:firstLine="540"/>
        <w:rPr>
          <w:rFonts w:ascii="微软雅黑" w:eastAsia="微软雅黑" w:hAnsi="微软雅黑"/>
          <w:color w:val="555555"/>
          <w:sz w:val="27"/>
          <w:szCs w:val="27"/>
        </w:rPr>
      </w:pPr>
      <w:r>
        <w:rPr>
          <w:rFonts w:ascii="微软雅黑" w:eastAsia="微软雅黑" w:hAnsi="微软雅黑" w:hint="eastAsia"/>
          <w:color w:val="555555"/>
          <w:sz w:val="27"/>
          <w:szCs w:val="27"/>
        </w:rPr>
        <w:t>区块链的设计者们构建了一种全新的方法论。区块链对地理、法律管 辖、税务、货币单位等参数是不敏感的。它按照“最大公约”的原 理,构建了“自动协商一致”的自治规范。升级后的区块链技术规范,将可以服务互联网上的“全频谱经济活动”,包括经济、金融和 货币领域内的很多应用。区块链技术让“星球级”的服务首次成为 可能:互联网经济活动就如同互联网本身一样,也必须是“自治的” 才有生命力。</w:t>
      </w:r>
    </w:p>
    <w:p w14:paraId="5DA8171E" w14:textId="77777777" w:rsidR="007718F0" w:rsidRDefault="007718F0" w:rsidP="007718F0">
      <w:pPr>
        <w:pStyle w:val="a7"/>
        <w:shd w:val="clear" w:color="auto" w:fill="FFFFFF"/>
        <w:spacing w:before="75" w:beforeAutospacing="0" w:after="300" w:afterAutospacing="0" w:line="450" w:lineRule="atLeast"/>
        <w:ind w:firstLine="540"/>
        <w:rPr>
          <w:rFonts w:ascii="微软雅黑" w:eastAsia="微软雅黑" w:hAnsi="微软雅黑"/>
          <w:color w:val="555555"/>
          <w:sz w:val="27"/>
          <w:szCs w:val="27"/>
        </w:rPr>
      </w:pPr>
      <w:r>
        <w:rPr>
          <w:rFonts w:ascii="微软雅黑" w:eastAsia="微软雅黑" w:hAnsi="微软雅黑" w:hint="eastAsia"/>
          <w:color w:val="555555"/>
          <w:sz w:val="27"/>
          <w:szCs w:val="27"/>
        </w:rPr>
        <w:t>“自治”首先必须是无害的、中性的,其次必须是“共识”的。 区 块链实现了这个目标。</w:t>
      </w:r>
    </w:p>
    <w:p w14:paraId="12255160" w14:textId="77777777" w:rsidR="000B78E1" w:rsidRDefault="000B78E1" w:rsidP="000B78E1">
      <w:pPr>
        <w:rPr>
          <w:rFonts w:eastAsia="Times New Roman"/>
        </w:rPr>
      </w:pPr>
      <w:r>
        <w:rPr>
          <w:rStyle w:val="a8"/>
          <w:rFonts w:ascii="微软雅黑" w:eastAsia="微软雅黑" w:hAnsi="微软雅黑" w:hint="eastAsia"/>
          <w:color w:val="555555"/>
          <w:sz w:val="27"/>
          <w:szCs w:val="27"/>
          <w:shd w:val="clear" w:color="auto" w:fill="FFFFFF"/>
        </w:rPr>
        <w:t>区块链成为互联网金融基础设施</w:t>
      </w:r>
    </w:p>
    <w:p w14:paraId="1B3F360F" w14:textId="77777777" w:rsidR="00192E1F" w:rsidRPr="001C5FFF" w:rsidRDefault="00192E1F" w:rsidP="001C5FFF">
      <w:pPr>
        <w:ind w:firstLine="420"/>
        <w:rPr>
          <w:rFonts w:eastAsia="Times New Roman"/>
        </w:rPr>
      </w:pPr>
    </w:p>
    <w:p w14:paraId="627506AF" w14:textId="4889F509" w:rsidR="00335F15" w:rsidRDefault="00335F15" w:rsidP="00335F15">
      <w:pPr>
        <w:pStyle w:val="a7"/>
        <w:shd w:val="clear" w:color="auto" w:fill="FFFFFF"/>
        <w:spacing w:before="75" w:beforeAutospacing="0" w:after="300" w:afterAutospacing="0" w:line="450" w:lineRule="atLeast"/>
        <w:ind w:firstLine="540"/>
        <w:rPr>
          <w:rFonts w:ascii="微软雅黑" w:eastAsia="微软雅黑" w:hAnsi="微软雅黑"/>
          <w:color w:val="555555"/>
          <w:sz w:val="27"/>
          <w:szCs w:val="27"/>
        </w:rPr>
      </w:pPr>
      <w:r>
        <w:rPr>
          <w:rFonts w:ascii="微软雅黑" w:eastAsia="微软雅黑" w:hAnsi="微软雅黑" w:hint="eastAsia"/>
          <w:color w:val="555555"/>
          <w:sz w:val="27"/>
          <w:szCs w:val="27"/>
        </w:rPr>
        <w:t>区块链构建在互联网的 TCP/IP 基础协议之上,随着这个系统的扩 展,区块链本身就逐渐成为构建上层金融应用的基础设施。可以设立新的区块链,也可以在目前的区块链基础上开立分支</w:t>
      </w:r>
      <w:r>
        <w:rPr>
          <w:rFonts w:ascii="微软雅黑" w:eastAsia="微软雅黑" w:hAnsi="微软雅黑"/>
          <w:color w:val="555555"/>
          <w:sz w:val="27"/>
          <w:szCs w:val="27"/>
        </w:rPr>
        <w:t>,</w:t>
      </w:r>
      <w:r>
        <w:rPr>
          <w:rFonts w:ascii="微软雅黑" w:eastAsia="微软雅黑" w:hAnsi="微软雅黑" w:hint="eastAsia"/>
          <w:color w:val="555555"/>
          <w:sz w:val="27"/>
          <w:szCs w:val="27"/>
        </w:rPr>
        <w:t>拓展其他应用。如果说 TCP/IP 建立了机器之间数据传输的可达、可信和可靠,那么区块链技术则首次在机器之间建立了“信任”。互联网被区块链划分出一个“信任”的连接层,可以记载、验证和转移经济价值。</w:t>
      </w:r>
    </w:p>
    <w:p w14:paraId="14CA4E39" w14:textId="77777777" w:rsidR="00D32A84" w:rsidRDefault="00D32A84" w:rsidP="00537441"/>
    <w:p w14:paraId="6EC5D856" w14:textId="77777777" w:rsidR="00335F15" w:rsidRPr="00537441" w:rsidRDefault="00335F15" w:rsidP="00537441"/>
    <w:p w14:paraId="5E45FAF1" w14:textId="40B6A3E2" w:rsidR="005C337A" w:rsidRDefault="0068169C" w:rsidP="006011C2">
      <w:pPr>
        <w:pStyle w:val="1"/>
        <w:jc w:val="center"/>
        <w:rPr>
          <w:shd w:val="clear" w:color="auto" w:fill="FFFFFF"/>
        </w:rPr>
      </w:pPr>
      <w:r>
        <w:rPr>
          <w:shd w:val="clear" w:color="auto" w:fill="FFFFFF"/>
        </w:rPr>
        <w:t>第</w:t>
      </w:r>
      <w:r>
        <w:rPr>
          <w:shd w:val="clear" w:color="auto" w:fill="FFFFFF"/>
        </w:rPr>
        <w:t>3</w:t>
      </w:r>
      <w:r>
        <w:rPr>
          <w:rFonts w:hint="eastAsia"/>
          <w:shd w:val="clear" w:color="auto" w:fill="FFFFFF"/>
        </w:rPr>
        <w:t>章</w:t>
      </w:r>
      <w:r>
        <w:rPr>
          <w:shd w:val="clear" w:color="auto" w:fill="FFFFFF"/>
        </w:rPr>
        <w:t xml:space="preserve"> </w:t>
      </w:r>
      <w:r w:rsidR="00CD4060">
        <w:rPr>
          <w:shd w:val="clear" w:color="auto" w:fill="FFFFFF"/>
        </w:rPr>
        <w:t>区块链</w:t>
      </w:r>
      <w:r w:rsidR="003E0F90">
        <w:rPr>
          <w:shd w:val="clear" w:color="auto" w:fill="FFFFFF"/>
        </w:rPr>
        <w:t>应用场景</w:t>
      </w:r>
    </w:p>
    <w:p w14:paraId="00D5B117" w14:textId="2A2C09F7" w:rsidR="002D5C45" w:rsidRDefault="002D5C45" w:rsidP="0047626B">
      <w:pPr>
        <w:ind w:firstLine="420"/>
        <w:rPr>
          <w:rFonts w:ascii="STHeiti" w:eastAsia="STHeiti" w:hAnsi="STHeiti"/>
          <w:color w:val="000000"/>
          <w:sz w:val="27"/>
          <w:szCs w:val="27"/>
        </w:rPr>
      </w:pPr>
      <w:r>
        <w:rPr>
          <w:rFonts w:ascii="STHeiti" w:eastAsia="STHeiti" w:hAnsi="STHeiti" w:hint="eastAsia"/>
          <w:color w:val="000000"/>
          <w:sz w:val="27"/>
          <w:szCs w:val="27"/>
        </w:rPr>
        <w:t>区块链技术源于比特币，它的本质是运用计算机算法和密码学等技术创造一种去中心化的数字货币系统，实现货币的发行和交易功能。下面就让我们来看看，区块链技术会给哪些</w:t>
      </w:r>
      <w:r>
        <w:rPr>
          <w:rFonts w:ascii="STHeiti" w:eastAsia="STHeiti" w:hAnsi="STHeiti"/>
          <w:color w:val="000000"/>
          <w:sz w:val="27"/>
          <w:szCs w:val="27"/>
        </w:rPr>
        <w:t>领域</w:t>
      </w:r>
      <w:r>
        <w:rPr>
          <w:rFonts w:ascii="STHeiti" w:eastAsia="STHeiti" w:hAnsi="STHeiti" w:hint="eastAsia"/>
          <w:color w:val="000000"/>
          <w:sz w:val="27"/>
          <w:szCs w:val="27"/>
        </w:rPr>
        <w:t>带来变革。</w:t>
      </w:r>
    </w:p>
    <w:p w14:paraId="7012A737" w14:textId="77777777" w:rsidR="00EF7679" w:rsidRPr="0047626B" w:rsidRDefault="00EF7679" w:rsidP="0047626B"/>
    <w:p w14:paraId="3F006698" w14:textId="39B9EA12" w:rsidR="00CD4060" w:rsidRDefault="0068169C" w:rsidP="0068169C">
      <w:pPr>
        <w:pStyle w:val="2"/>
        <w:rPr>
          <w:shd w:val="clear" w:color="auto" w:fill="FFFFFF"/>
        </w:rPr>
      </w:pPr>
      <w:r>
        <w:rPr>
          <w:shd w:val="clear" w:color="auto" w:fill="FFFFFF"/>
        </w:rPr>
        <w:t xml:space="preserve">3.1 </w:t>
      </w:r>
      <w:r w:rsidR="00CD4060">
        <w:rPr>
          <w:shd w:val="clear" w:color="auto" w:fill="FFFFFF"/>
        </w:rPr>
        <w:t>存在性证明</w:t>
      </w:r>
    </w:p>
    <w:p w14:paraId="753C5780" w14:textId="098C8809" w:rsidR="006C2308" w:rsidRDefault="006C2308" w:rsidP="003D3AE3">
      <w:pPr>
        <w:ind w:firstLine="540"/>
        <w:rPr>
          <w:rFonts w:ascii="微软雅黑" w:eastAsia="微软雅黑" w:hAnsi="微软雅黑"/>
          <w:color w:val="555555"/>
          <w:sz w:val="27"/>
          <w:szCs w:val="27"/>
          <w:shd w:val="clear" w:color="auto" w:fill="FFFFFF"/>
        </w:rPr>
      </w:pPr>
      <w:r w:rsidRPr="006C2308">
        <w:rPr>
          <w:rFonts w:ascii="微软雅黑" w:eastAsia="微软雅黑" w:hAnsi="微软雅黑" w:hint="eastAsia"/>
          <w:color w:val="555555"/>
          <w:sz w:val="27"/>
          <w:szCs w:val="27"/>
          <w:shd w:val="clear" w:color="auto" w:fill="FFFFFF"/>
        </w:rPr>
        <w:t>存在性证明的基本原理就是将要存储的文件进行哈希计算，再将这个哈希值存入到区块链中。因为区块链存储了所有已经确认的交易，而且因为哈希值是唯一的，所以就可以证明某个特定文件的存在。</w:t>
      </w:r>
    </w:p>
    <w:p w14:paraId="1923735A" w14:textId="0A82AE24" w:rsidR="000A44A4" w:rsidRDefault="000A44A4" w:rsidP="000A44A4">
      <w:pPr>
        <w:pStyle w:val="3"/>
        <w:rPr>
          <w:shd w:val="clear" w:color="auto" w:fill="FFFFFF"/>
        </w:rPr>
      </w:pPr>
      <w:r>
        <w:rPr>
          <w:shd w:val="clear" w:color="auto" w:fill="FFFFFF"/>
        </w:rPr>
        <w:lastRenderedPageBreak/>
        <w:t>3.1.1</w:t>
      </w:r>
      <w:r>
        <w:rPr>
          <w:shd w:val="clear" w:color="auto" w:fill="FFFFFF"/>
        </w:rPr>
        <w:t>实现机制</w:t>
      </w:r>
    </w:p>
    <w:p w14:paraId="5A005471" w14:textId="66088DCF" w:rsidR="000A44A4" w:rsidRPr="00776027" w:rsidRDefault="00C52675" w:rsidP="00776027">
      <w:pPr>
        <w:autoSpaceDE w:val="0"/>
        <w:autoSpaceDN w:val="0"/>
        <w:adjustRightInd w:val="0"/>
        <w:rPr>
          <w:rFonts w:ascii="Arial" w:hAnsi="Arial" w:cs="Arial"/>
          <w:color w:val="262626"/>
          <w:sz w:val="28"/>
          <w:szCs w:val="28"/>
        </w:rPr>
      </w:pPr>
      <w:r>
        <w:rPr>
          <w:rFonts w:ascii="Arial" w:hAnsi="Arial" w:cs="Arial"/>
          <w:color w:val="262626"/>
          <w:sz w:val="28"/>
          <w:szCs w:val="28"/>
        </w:rPr>
        <w:t xml:space="preserve">   </w:t>
      </w:r>
      <w:r w:rsidR="000A44A4" w:rsidRPr="00776027">
        <w:rPr>
          <w:rFonts w:ascii="Arial" w:hAnsi="Arial" w:cs="Arial" w:hint="eastAsia"/>
          <w:color w:val="262626"/>
          <w:sz w:val="28"/>
          <w:szCs w:val="28"/>
        </w:rPr>
        <w:t>通过简单的在区块链上登记和加入时间戳信息，</w:t>
      </w:r>
      <w:r w:rsidR="000A44A4" w:rsidRPr="00776027">
        <w:rPr>
          <w:rFonts w:ascii="Arial" w:hAnsi="Arial" w:cs="Arial" w:hint="eastAsia"/>
          <w:color w:val="262626"/>
          <w:sz w:val="28"/>
          <w:szCs w:val="28"/>
        </w:rPr>
        <w:t>POE</w:t>
      </w:r>
      <w:r w:rsidR="000A44A4" w:rsidRPr="00776027">
        <w:rPr>
          <w:rFonts w:ascii="Arial" w:hAnsi="Arial" w:cs="Arial" w:hint="eastAsia"/>
          <w:color w:val="262626"/>
          <w:sz w:val="28"/>
          <w:szCs w:val="28"/>
        </w:rPr>
        <w:t>能够让任何人匿名和安全地存放任何文件的存在性证明。文件本身并没有存放在中心化的数据库或者区块链中，因此文件数据是隐私的。在区块链上存放的仅仅是文件的密码学哈希值，以及该文件的哈希值提交至区块链中的时间信息。这样一来，人们就可以基于公开的区块链，在无需揭露数据内容或所有者身份信息的情况下公开证明某个文件或信息属于某人。</w:t>
      </w:r>
    </w:p>
    <w:p w14:paraId="5BAEA845" w14:textId="71352A18" w:rsidR="00346853" w:rsidRDefault="00C52675" w:rsidP="00776027">
      <w:pPr>
        <w:autoSpaceDE w:val="0"/>
        <w:autoSpaceDN w:val="0"/>
        <w:adjustRightInd w:val="0"/>
        <w:rPr>
          <w:rFonts w:ascii="Arial" w:hAnsi="Arial" w:cs="Arial"/>
          <w:color w:val="262626"/>
          <w:sz w:val="28"/>
          <w:szCs w:val="28"/>
        </w:rPr>
      </w:pPr>
      <w:r>
        <w:rPr>
          <w:rFonts w:ascii="Arial" w:hAnsi="Arial" w:cs="Arial"/>
          <w:color w:val="262626"/>
          <w:sz w:val="28"/>
          <w:szCs w:val="28"/>
        </w:rPr>
        <w:t xml:space="preserve">    </w:t>
      </w:r>
      <w:r w:rsidR="00346853" w:rsidRPr="00776027">
        <w:rPr>
          <w:rFonts w:ascii="Arial" w:hAnsi="Arial" w:cs="Arial" w:hint="eastAsia"/>
          <w:color w:val="262626"/>
          <w:sz w:val="28"/>
          <w:szCs w:val="28"/>
        </w:rPr>
        <w:t>合约也可以加上时间戳和当事人的数字签名，来证明它们是何时签署这些合约的。可信的时间戳信息可以用来证明你在某个时间点持有某个文件、信息或数据，而且这些信息无法伪造。你可以给你开发的软件版本加上时间戳信息来证明在某个时间点你已经开发了某个版本的软件。你无需依赖任何机构。在以前的传统中，是由称之为</w:t>
      </w:r>
      <w:r w:rsidR="00346853" w:rsidRPr="00776027">
        <w:rPr>
          <w:rFonts w:ascii="Arial" w:hAnsi="Arial" w:cs="Arial" w:hint="eastAsia"/>
          <w:color w:val="262626"/>
          <w:sz w:val="28"/>
          <w:szCs w:val="28"/>
        </w:rPr>
        <w:t>TSAs</w:t>
      </w:r>
      <w:r w:rsidR="00346853" w:rsidRPr="00776027">
        <w:rPr>
          <w:rFonts w:ascii="Arial" w:hAnsi="Arial" w:cs="Arial" w:hint="eastAsia"/>
          <w:color w:val="262626"/>
          <w:sz w:val="28"/>
          <w:szCs w:val="28"/>
        </w:rPr>
        <w:t>（</w:t>
      </w:r>
      <w:r w:rsidR="00346853" w:rsidRPr="00776027">
        <w:rPr>
          <w:rFonts w:ascii="Arial" w:hAnsi="Arial" w:cs="Arial" w:hint="eastAsia"/>
          <w:color w:val="262626"/>
          <w:sz w:val="28"/>
          <w:szCs w:val="28"/>
        </w:rPr>
        <w:t>Time Stamping Authority</w:t>
      </w:r>
      <w:r w:rsidR="00346853" w:rsidRPr="00776027">
        <w:rPr>
          <w:rFonts w:ascii="Arial" w:hAnsi="Arial" w:cs="Arial" w:hint="eastAsia"/>
          <w:color w:val="262626"/>
          <w:sz w:val="28"/>
          <w:szCs w:val="28"/>
        </w:rPr>
        <w:t>）的可信赖的第三方来签署的可信时间戳信息的，但是容易出现数据腐败和篡改。而且在区块链中，您的时间戳信息是安全存放在全世界的，更难篡改。</w:t>
      </w:r>
    </w:p>
    <w:p w14:paraId="05DC3B1D" w14:textId="77777777" w:rsidR="00C52675" w:rsidRPr="00776027" w:rsidRDefault="00C52675" w:rsidP="00C52675">
      <w:pPr>
        <w:autoSpaceDE w:val="0"/>
        <w:autoSpaceDN w:val="0"/>
        <w:adjustRightInd w:val="0"/>
        <w:rPr>
          <w:rFonts w:ascii="Arial" w:hAnsi="Arial" w:cs="Arial"/>
          <w:color w:val="262626"/>
          <w:sz w:val="28"/>
          <w:szCs w:val="28"/>
        </w:rPr>
      </w:pPr>
      <w:r>
        <w:rPr>
          <w:rFonts w:ascii="Arial" w:hAnsi="Arial" w:cs="Arial" w:hint="eastAsia"/>
          <w:color w:val="262626"/>
          <w:sz w:val="28"/>
          <w:szCs w:val="28"/>
        </w:rPr>
        <w:tab/>
      </w:r>
      <w:r>
        <w:rPr>
          <w:rFonts w:ascii="微软雅黑" w:eastAsia="微软雅黑" w:hAnsi="微软雅黑" w:hint="eastAsia"/>
          <w:color w:val="666666"/>
          <w:sz w:val="27"/>
          <w:szCs w:val="27"/>
          <w:shd w:val="clear" w:color="auto" w:fill="FFFFFF"/>
        </w:rPr>
        <w:t>存</w:t>
      </w:r>
      <w:r w:rsidRPr="00776027">
        <w:rPr>
          <w:rFonts w:ascii="Arial" w:hAnsi="Arial" w:cs="Arial" w:hint="eastAsia"/>
          <w:color w:val="262626"/>
          <w:sz w:val="28"/>
          <w:szCs w:val="28"/>
        </w:rPr>
        <w:t>在性证明</w:t>
      </w:r>
      <w:r w:rsidRPr="00776027">
        <w:rPr>
          <w:rFonts w:ascii="Arial" w:hAnsi="Arial" w:cs="Arial" w:hint="eastAsia"/>
          <w:color w:val="262626"/>
          <w:sz w:val="28"/>
          <w:szCs w:val="28"/>
        </w:rPr>
        <w:t>POE</w:t>
      </w:r>
      <w:r w:rsidRPr="00776027">
        <w:rPr>
          <w:rFonts w:ascii="Arial" w:hAnsi="Arial" w:cs="Arial" w:hint="eastAsia"/>
          <w:color w:val="262626"/>
          <w:sz w:val="28"/>
          <w:szCs w:val="28"/>
        </w:rPr>
        <w:t>可以用于文件版权、专利等等。任何人都可以证明某个数据在某个时间点存在过。因为我们使用了比特币区块链来存放文件证明信息，因此任何人都可以在无需中心机构的情况下就能验证该文件证明信息。而且整个比特币网络的算力用来保护你的数据。</w:t>
      </w:r>
    </w:p>
    <w:p w14:paraId="6CD47889" w14:textId="77777777" w:rsidR="00C52675" w:rsidRPr="00776027" w:rsidRDefault="00C52675" w:rsidP="00C52675">
      <w:pPr>
        <w:autoSpaceDE w:val="0"/>
        <w:autoSpaceDN w:val="0"/>
        <w:adjustRightInd w:val="0"/>
        <w:rPr>
          <w:rFonts w:ascii="Arial" w:hAnsi="Arial" w:cs="Arial"/>
          <w:color w:val="262626"/>
          <w:sz w:val="28"/>
          <w:szCs w:val="28"/>
        </w:rPr>
      </w:pPr>
      <w:r>
        <w:rPr>
          <w:rFonts w:ascii="Arial" w:hAnsi="Arial" w:cs="Arial"/>
          <w:color w:val="262626"/>
          <w:sz w:val="28"/>
          <w:szCs w:val="28"/>
        </w:rPr>
        <w:t xml:space="preserve">    </w:t>
      </w:r>
      <w:r w:rsidRPr="00776027">
        <w:rPr>
          <w:rFonts w:ascii="Arial" w:hAnsi="Arial" w:cs="Arial" w:hint="eastAsia"/>
          <w:color w:val="262626"/>
          <w:sz w:val="28"/>
          <w:szCs w:val="28"/>
        </w:rPr>
        <w:t>存在性证明</w:t>
      </w:r>
      <w:r w:rsidRPr="00776027">
        <w:rPr>
          <w:rFonts w:ascii="Arial" w:hAnsi="Arial" w:cs="Arial" w:hint="eastAsia"/>
          <w:color w:val="262626"/>
          <w:sz w:val="28"/>
          <w:szCs w:val="28"/>
        </w:rPr>
        <w:t>POE</w:t>
      </w:r>
      <w:r w:rsidRPr="00776027">
        <w:rPr>
          <w:rFonts w:ascii="Arial" w:hAnsi="Arial" w:cs="Arial" w:hint="eastAsia"/>
          <w:color w:val="262626"/>
          <w:sz w:val="28"/>
          <w:szCs w:val="28"/>
        </w:rPr>
        <w:t>的部分用途</w:t>
      </w:r>
      <w:r>
        <w:rPr>
          <w:rFonts w:ascii="Arial" w:hAnsi="Arial" w:cs="Arial"/>
          <w:color w:val="262626"/>
          <w:sz w:val="28"/>
          <w:szCs w:val="28"/>
        </w:rPr>
        <w:t>如下</w:t>
      </w:r>
      <w:r w:rsidRPr="00776027">
        <w:rPr>
          <w:rFonts w:ascii="Arial" w:hAnsi="Arial" w:cs="Arial" w:hint="eastAsia"/>
          <w:color w:val="262626"/>
          <w:sz w:val="28"/>
          <w:szCs w:val="28"/>
        </w:rPr>
        <w:t>：</w:t>
      </w:r>
    </w:p>
    <w:p w14:paraId="2E211808" w14:textId="77777777" w:rsidR="00C52675" w:rsidRPr="00776027" w:rsidRDefault="00C52675" w:rsidP="00C52675">
      <w:pPr>
        <w:autoSpaceDE w:val="0"/>
        <w:autoSpaceDN w:val="0"/>
        <w:adjustRightInd w:val="0"/>
        <w:rPr>
          <w:rFonts w:ascii="Arial" w:hAnsi="Arial" w:cs="Arial"/>
          <w:color w:val="262626"/>
          <w:sz w:val="28"/>
          <w:szCs w:val="28"/>
        </w:rPr>
      </w:pPr>
      <w:r>
        <w:rPr>
          <w:rFonts w:ascii="Arial" w:hAnsi="Arial" w:cs="Arial"/>
          <w:color w:val="262626"/>
          <w:sz w:val="28"/>
          <w:szCs w:val="28"/>
        </w:rPr>
        <w:lastRenderedPageBreak/>
        <w:t xml:space="preserve">    1</w:t>
      </w:r>
      <w:r>
        <w:rPr>
          <w:rFonts w:ascii="Arial" w:hAnsi="Arial" w:cs="Arial"/>
          <w:color w:val="262626"/>
          <w:sz w:val="28"/>
          <w:szCs w:val="28"/>
        </w:rPr>
        <w:t>、</w:t>
      </w:r>
      <w:r w:rsidRPr="00776027">
        <w:rPr>
          <w:rFonts w:ascii="Arial" w:hAnsi="Arial" w:cs="Arial" w:hint="eastAsia"/>
          <w:color w:val="262626"/>
          <w:sz w:val="28"/>
          <w:szCs w:val="28"/>
        </w:rPr>
        <w:t>无需泄露真实的数据内容即可证明文件的所有者</w:t>
      </w:r>
    </w:p>
    <w:p w14:paraId="46A3B2EA" w14:textId="77777777" w:rsidR="00C52675" w:rsidRPr="00776027" w:rsidRDefault="00C52675" w:rsidP="00C52675">
      <w:pPr>
        <w:autoSpaceDE w:val="0"/>
        <w:autoSpaceDN w:val="0"/>
        <w:adjustRightInd w:val="0"/>
        <w:rPr>
          <w:rFonts w:ascii="Arial" w:hAnsi="Arial" w:cs="Arial"/>
          <w:color w:val="262626"/>
          <w:sz w:val="28"/>
          <w:szCs w:val="28"/>
        </w:rPr>
      </w:pPr>
      <w:r>
        <w:rPr>
          <w:rFonts w:ascii="Arial" w:hAnsi="Arial" w:cs="Arial"/>
          <w:color w:val="262626"/>
          <w:sz w:val="28"/>
          <w:szCs w:val="28"/>
        </w:rPr>
        <w:t xml:space="preserve">    2</w:t>
      </w:r>
      <w:r>
        <w:rPr>
          <w:rFonts w:ascii="Arial" w:hAnsi="Arial" w:cs="Arial"/>
          <w:color w:val="262626"/>
          <w:sz w:val="28"/>
          <w:szCs w:val="28"/>
        </w:rPr>
        <w:t>、</w:t>
      </w:r>
      <w:r w:rsidRPr="00776027">
        <w:rPr>
          <w:rFonts w:ascii="Arial" w:hAnsi="Arial" w:cs="Arial"/>
          <w:color w:val="262626"/>
          <w:sz w:val="28"/>
          <w:szCs w:val="28"/>
        </w:rPr>
        <w:t>文件</w:t>
      </w:r>
      <w:r w:rsidRPr="00776027">
        <w:rPr>
          <w:rFonts w:ascii="Arial" w:hAnsi="Arial" w:cs="Arial" w:hint="eastAsia"/>
          <w:color w:val="262626"/>
          <w:sz w:val="28"/>
          <w:szCs w:val="28"/>
        </w:rPr>
        <w:t>时间戳</w:t>
      </w:r>
    </w:p>
    <w:p w14:paraId="111383D7" w14:textId="77777777" w:rsidR="00C52675" w:rsidRPr="00776027" w:rsidRDefault="00C52675" w:rsidP="00C52675">
      <w:pPr>
        <w:autoSpaceDE w:val="0"/>
        <w:autoSpaceDN w:val="0"/>
        <w:adjustRightInd w:val="0"/>
        <w:rPr>
          <w:rFonts w:ascii="Arial" w:hAnsi="Arial" w:cs="Arial"/>
          <w:color w:val="262626"/>
          <w:sz w:val="28"/>
          <w:szCs w:val="28"/>
        </w:rPr>
      </w:pPr>
      <w:r>
        <w:rPr>
          <w:rFonts w:ascii="Arial" w:hAnsi="Arial" w:cs="Arial"/>
          <w:color w:val="262626"/>
          <w:sz w:val="28"/>
          <w:szCs w:val="28"/>
        </w:rPr>
        <w:t xml:space="preserve">    3</w:t>
      </w:r>
      <w:r>
        <w:rPr>
          <w:rFonts w:ascii="Arial" w:hAnsi="Arial" w:cs="Arial"/>
          <w:color w:val="262626"/>
          <w:sz w:val="28"/>
          <w:szCs w:val="28"/>
        </w:rPr>
        <w:t>、</w:t>
      </w:r>
      <w:r w:rsidRPr="00776027">
        <w:rPr>
          <w:rFonts w:ascii="Arial" w:hAnsi="Arial" w:cs="Arial"/>
          <w:color w:val="262626"/>
          <w:sz w:val="28"/>
          <w:szCs w:val="28"/>
        </w:rPr>
        <w:t>证明所有者和转让合同</w:t>
      </w:r>
    </w:p>
    <w:p w14:paraId="34B597DD" w14:textId="77777777" w:rsidR="00C52675" w:rsidRPr="00776027" w:rsidRDefault="00C52675" w:rsidP="00C52675">
      <w:pPr>
        <w:autoSpaceDE w:val="0"/>
        <w:autoSpaceDN w:val="0"/>
        <w:adjustRightInd w:val="0"/>
        <w:rPr>
          <w:rFonts w:ascii="Arial" w:hAnsi="Arial" w:cs="Arial"/>
          <w:color w:val="262626"/>
          <w:sz w:val="28"/>
          <w:szCs w:val="28"/>
        </w:rPr>
      </w:pPr>
      <w:r>
        <w:rPr>
          <w:rFonts w:ascii="Arial" w:hAnsi="Arial" w:cs="Arial"/>
          <w:color w:val="262626"/>
          <w:sz w:val="28"/>
          <w:szCs w:val="28"/>
        </w:rPr>
        <w:t xml:space="preserve">   4</w:t>
      </w:r>
      <w:r>
        <w:rPr>
          <w:rFonts w:ascii="Arial" w:hAnsi="Arial" w:cs="Arial"/>
          <w:color w:val="262626"/>
          <w:sz w:val="28"/>
          <w:szCs w:val="28"/>
        </w:rPr>
        <w:t>、</w:t>
      </w:r>
      <w:r w:rsidRPr="00776027">
        <w:rPr>
          <w:rFonts w:ascii="Arial" w:hAnsi="Arial" w:cs="Arial"/>
          <w:color w:val="262626"/>
          <w:sz w:val="28"/>
          <w:szCs w:val="28"/>
        </w:rPr>
        <w:t>确认文件完整性</w:t>
      </w:r>
    </w:p>
    <w:p w14:paraId="596D9309" w14:textId="1F9CCA24" w:rsidR="00346853" w:rsidRPr="00C52675" w:rsidRDefault="00C52675" w:rsidP="00C52675">
      <w:pPr>
        <w:autoSpaceDE w:val="0"/>
        <w:autoSpaceDN w:val="0"/>
        <w:adjustRightInd w:val="0"/>
        <w:rPr>
          <w:rFonts w:ascii="Arial" w:hAnsi="Arial" w:cs="Arial"/>
          <w:color w:val="262626"/>
          <w:sz w:val="28"/>
          <w:szCs w:val="28"/>
        </w:rPr>
      </w:pPr>
      <w:r>
        <w:rPr>
          <w:rFonts w:ascii="Arial" w:hAnsi="Arial" w:cs="Arial" w:hint="eastAsia"/>
          <w:color w:val="262626"/>
          <w:sz w:val="28"/>
          <w:szCs w:val="28"/>
        </w:rPr>
        <w:t xml:space="preserve">    </w:t>
      </w:r>
      <w:r w:rsidRPr="00776027">
        <w:rPr>
          <w:rFonts w:ascii="Arial" w:hAnsi="Arial" w:cs="Arial" w:hint="eastAsia"/>
          <w:color w:val="262626"/>
          <w:sz w:val="28"/>
          <w:szCs w:val="28"/>
        </w:rPr>
        <w:t>如果某人存储了他的文件证明，之后重新上传该文件，系统将会识别该文件是否与之前的文件完全一致。哪怕是轻微的变化，区块链都会识别出它与之前文件是不同的。这就给用户提供了必要的安全性，即已验证的文件是不可更改的。</w:t>
      </w:r>
    </w:p>
    <w:p w14:paraId="59B45727" w14:textId="562AE4DB" w:rsidR="000A44A4" w:rsidRDefault="000F13FD" w:rsidP="000F13FD">
      <w:pPr>
        <w:pStyle w:val="3"/>
        <w:rPr>
          <w:rFonts w:ascii="微软雅黑" w:eastAsia="微软雅黑" w:hAnsi="微软雅黑"/>
          <w:color w:val="555555"/>
          <w:sz w:val="27"/>
          <w:szCs w:val="27"/>
          <w:shd w:val="clear" w:color="auto" w:fill="FFFFFF"/>
        </w:rPr>
      </w:pPr>
      <w:r w:rsidRPr="000F13FD">
        <w:rPr>
          <w:shd w:val="clear" w:color="auto" w:fill="FFFFFF"/>
        </w:rPr>
        <w:t>3.1.2</w:t>
      </w:r>
      <w:r w:rsidRPr="000F13FD">
        <w:rPr>
          <w:rFonts w:hint="eastAsia"/>
          <w:shd w:val="clear" w:color="auto" w:fill="FFFFFF"/>
        </w:rPr>
        <w:t>应用</w:t>
      </w:r>
      <w:r w:rsidRPr="000F13FD">
        <w:rPr>
          <w:shd w:val="clear" w:color="auto" w:fill="FFFFFF"/>
        </w:rPr>
        <w:t>案例</w:t>
      </w:r>
    </w:p>
    <w:p w14:paraId="740F4013" w14:textId="1FA0B1E6" w:rsidR="000F13FD" w:rsidRPr="00434D4A" w:rsidRDefault="008B1E95" w:rsidP="00776027">
      <w:pPr>
        <w:autoSpaceDE w:val="0"/>
        <w:autoSpaceDN w:val="0"/>
        <w:adjustRightInd w:val="0"/>
        <w:rPr>
          <w:rFonts w:ascii="Arial" w:hAnsi="Arial" w:cs="Arial"/>
          <w:color w:val="262626"/>
          <w:sz w:val="28"/>
          <w:szCs w:val="28"/>
        </w:rPr>
      </w:pPr>
      <w:r>
        <w:rPr>
          <w:rFonts w:ascii="微软雅黑" w:eastAsia="微软雅黑" w:hAnsi="微软雅黑"/>
          <w:color w:val="666666"/>
          <w:sz w:val="27"/>
          <w:szCs w:val="27"/>
          <w:shd w:val="clear" w:color="auto" w:fill="FFFFFF"/>
        </w:rPr>
        <w:t xml:space="preserve">    </w:t>
      </w:r>
      <w:r w:rsidR="00F376A5" w:rsidRPr="00776027">
        <w:rPr>
          <w:rFonts w:ascii="Arial" w:hAnsi="Arial" w:cs="Arial"/>
          <w:color w:val="262626"/>
          <w:sz w:val="28"/>
          <w:szCs w:val="28"/>
        </w:rPr>
        <w:t>随着互联网技术发展，越来越多的机构，开始大力研究数字合同和数字印章技术。但是这些技术，还停留在中心化数字解决方案，许多机构更是出于本集团利益，进行研发，而不顾使用者的利益，并且成本高，方案不够透明，技术被少数人垄断和操作，容易作弊，并且各个团体机构之间，技术不公开，不透明，通用性不强，造成了公信力的缺失，也制约了这一技术快速普及与发展，在我们生活中，经常可以看到有些恶意的人故意篡改并违反原来的约定，利用手中各种关系和方法来谋取私利。让处于弱势的善良的用户，想通过当初的约定，进行司法维护公正时，发现已经无法行得通。这一切均缘于普通纸质协议，容易丢失，容易被人修改，而且存放不透明，不公开。</w:t>
      </w:r>
    </w:p>
    <w:p w14:paraId="0B18158F" w14:textId="2389EF74" w:rsidR="00F376A5" w:rsidRPr="00776027" w:rsidRDefault="002F5031" w:rsidP="00776027">
      <w:pPr>
        <w:autoSpaceDE w:val="0"/>
        <w:autoSpaceDN w:val="0"/>
        <w:adjustRightInd w:val="0"/>
        <w:rPr>
          <w:rFonts w:ascii="Arial" w:hAnsi="Arial" w:cs="Arial"/>
          <w:color w:val="262626"/>
          <w:sz w:val="28"/>
          <w:szCs w:val="28"/>
        </w:rPr>
      </w:pPr>
      <w:r>
        <w:rPr>
          <w:rFonts w:ascii="Arial" w:hAnsi="Arial" w:cs="Arial"/>
          <w:color w:val="262626"/>
          <w:sz w:val="28"/>
          <w:szCs w:val="28"/>
        </w:rPr>
        <w:lastRenderedPageBreak/>
        <w:t xml:space="preserve">   </w:t>
      </w:r>
      <w:r w:rsidRPr="002F5031">
        <w:rPr>
          <w:rFonts w:ascii="Arial" w:hAnsi="Arial" w:cs="Arial"/>
          <w:color w:val="262626"/>
          <w:sz w:val="28"/>
          <w:szCs w:val="28"/>
        </w:rPr>
        <w:t>基于区块链技术构建的数字合同与数字印章解决方案，正是基于这种理念而产生，在区块链中，每个区块都有自己的唯一</w:t>
      </w:r>
      <w:r w:rsidRPr="002F5031">
        <w:rPr>
          <w:rFonts w:ascii="Arial" w:hAnsi="Arial" w:cs="Arial"/>
          <w:color w:val="262626"/>
          <w:sz w:val="28"/>
          <w:szCs w:val="28"/>
        </w:rPr>
        <w:t>hash</w:t>
      </w:r>
      <w:r w:rsidRPr="002F5031">
        <w:rPr>
          <w:rFonts w:ascii="Arial" w:hAnsi="Arial" w:cs="Arial"/>
          <w:color w:val="262626"/>
          <w:sz w:val="28"/>
          <w:szCs w:val="28"/>
        </w:rPr>
        <w:t>值，任何人都不能私自修改区块中的内容，私自修改，将会造成区块</w:t>
      </w:r>
      <w:r w:rsidRPr="002F5031">
        <w:rPr>
          <w:rFonts w:ascii="Arial" w:hAnsi="Arial" w:cs="Arial"/>
          <w:color w:val="262626"/>
          <w:sz w:val="28"/>
          <w:szCs w:val="28"/>
        </w:rPr>
        <w:t>hash</w:t>
      </w:r>
      <w:r w:rsidRPr="002F5031">
        <w:rPr>
          <w:rFonts w:ascii="Arial" w:hAnsi="Arial" w:cs="Arial"/>
          <w:color w:val="262626"/>
          <w:sz w:val="28"/>
          <w:szCs w:val="28"/>
        </w:rPr>
        <w:t>值的改变，而被整个网络拒绝，正是基于区块链的这种安全特性，我们将合同的验证算法，写入到区块链，使任何人都不能作弊或是破坏合同的约定内容，甚至可以将一些重要事件的环境、人、事等等内容也写入区块链中，进行永久保留。它还是开源的技术，它将和数字货币拥有相同的安全属性。在这套解决方案中，合同相关人或单位、政府部门，进行高效结合，各司职守。实现一种智能的，免维护的数字合同解决方案架构。我们畅想，未来，任何国与国之间，人与人之间或是单位与单位之间，都可以在这套框架进行协约签定，它将是未来物联网世界中，最强大的公约系统，它将作用于人类生活，维护世界秩序的方方面面，让人类受益。</w:t>
      </w:r>
    </w:p>
    <w:p w14:paraId="45B9F22D" w14:textId="5170FBC3" w:rsidR="003D3AE3" w:rsidRDefault="00434D4A" w:rsidP="00280192">
      <w:pPr>
        <w:autoSpaceDE w:val="0"/>
        <w:autoSpaceDN w:val="0"/>
        <w:adjustRightInd w:val="0"/>
        <w:rPr>
          <w:rFonts w:ascii="Arial" w:hAnsi="Arial" w:cs="Arial"/>
          <w:color w:val="262626"/>
          <w:sz w:val="28"/>
          <w:szCs w:val="28"/>
        </w:rPr>
      </w:pPr>
      <w:r w:rsidRPr="00434D4A">
        <w:rPr>
          <w:rFonts w:ascii="Arial" w:hAnsi="Arial" w:cs="Arial"/>
          <w:color w:val="262626"/>
          <w:sz w:val="28"/>
          <w:szCs w:val="28"/>
        </w:rPr>
        <w:t>将一份合同内容，经过</w:t>
      </w:r>
      <w:r w:rsidRPr="00434D4A">
        <w:rPr>
          <w:rFonts w:ascii="Arial" w:hAnsi="Arial" w:cs="Arial"/>
          <w:color w:val="262626"/>
          <w:sz w:val="28"/>
          <w:szCs w:val="28"/>
        </w:rPr>
        <w:t>SHA</w:t>
      </w:r>
      <w:r w:rsidRPr="00434D4A">
        <w:rPr>
          <w:rFonts w:ascii="Arial" w:hAnsi="Arial" w:cs="Arial"/>
          <w:color w:val="262626"/>
          <w:sz w:val="28"/>
          <w:szCs w:val="28"/>
        </w:rPr>
        <w:t>校验后，写入签名信息中，并由签约双方发起一笔交易，进而将这些数据写入区块链。</w:t>
      </w:r>
      <w:r w:rsidR="004A128C" w:rsidRPr="00A462EB">
        <w:rPr>
          <w:rFonts w:ascii="Arial" w:hAnsi="Arial" w:cs="Arial"/>
          <w:color w:val="262626"/>
          <w:sz w:val="28"/>
          <w:szCs w:val="28"/>
        </w:rPr>
        <w:t>合同本身具有隐私性，合同内容不会被写入区块（或是仅将加密后内容写入区块），一份合同制定完成后，会对这个合同文件，进行</w:t>
      </w:r>
      <w:r w:rsidR="004A128C" w:rsidRPr="00A462EB">
        <w:rPr>
          <w:rFonts w:ascii="Arial" w:hAnsi="Arial" w:cs="Arial"/>
          <w:color w:val="262626"/>
          <w:sz w:val="28"/>
          <w:szCs w:val="28"/>
        </w:rPr>
        <w:t>SHA256</w:t>
      </w:r>
      <w:r w:rsidR="004A128C" w:rsidRPr="00A462EB">
        <w:rPr>
          <w:rFonts w:ascii="Arial" w:hAnsi="Arial" w:cs="Arial"/>
          <w:color w:val="262626"/>
          <w:sz w:val="28"/>
          <w:szCs w:val="28"/>
        </w:rPr>
        <w:t>加密校验，防止事后，私自修改合内容，将</w:t>
      </w:r>
      <w:r w:rsidR="004A128C" w:rsidRPr="00A462EB">
        <w:rPr>
          <w:rFonts w:ascii="Arial" w:hAnsi="Arial" w:cs="Arial"/>
          <w:color w:val="262626"/>
          <w:sz w:val="28"/>
          <w:szCs w:val="28"/>
        </w:rPr>
        <w:t>SHA</w:t>
      </w:r>
      <w:r w:rsidR="004A128C" w:rsidRPr="00A462EB">
        <w:rPr>
          <w:rFonts w:ascii="Arial" w:hAnsi="Arial" w:cs="Arial"/>
          <w:color w:val="262626"/>
          <w:sz w:val="28"/>
          <w:szCs w:val="28"/>
        </w:rPr>
        <w:t>值写入区块中，以确定合同的唯一性，合法性，公示性。</w:t>
      </w:r>
    </w:p>
    <w:p w14:paraId="668F5C36" w14:textId="0F0ACDBB" w:rsidR="00280192" w:rsidRDefault="00280192" w:rsidP="00280192">
      <w:pPr>
        <w:autoSpaceDE w:val="0"/>
        <w:autoSpaceDN w:val="0"/>
        <w:adjustRightInd w:val="0"/>
        <w:rPr>
          <w:rFonts w:ascii="Arial" w:hAnsi="Arial" w:cs="Arial"/>
          <w:color w:val="262626"/>
          <w:sz w:val="28"/>
          <w:szCs w:val="28"/>
        </w:rPr>
      </w:pPr>
      <w:r>
        <w:rPr>
          <w:rFonts w:ascii="Arial" w:hAnsi="Arial" w:cs="Arial"/>
          <w:color w:val="262626"/>
          <w:sz w:val="28"/>
          <w:szCs w:val="28"/>
        </w:rPr>
        <w:t xml:space="preserve">   </w:t>
      </w:r>
      <w:r w:rsidRPr="00280192">
        <w:rPr>
          <w:rFonts w:ascii="Arial" w:hAnsi="Arial" w:cs="Arial"/>
          <w:color w:val="262626"/>
          <w:sz w:val="28"/>
          <w:szCs w:val="28"/>
        </w:rPr>
        <w:t>在将来，用户甚至只需要发送一条短信，或是发一份邮件，或是聊天工具上发给对方一串字符，或是二维码的扫描等，就可以完成合同的签订工作。甚至还允许两个互不认识对方的人，进行匿名合</w:t>
      </w:r>
      <w:r w:rsidRPr="00280192">
        <w:rPr>
          <w:rFonts w:ascii="Arial" w:hAnsi="Arial" w:cs="Arial"/>
          <w:color w:val="262626"/>
          <w:sz w:val="28"/>
          <w:szCs w:val="28"/>
        </w:rPr>
        <w:lastRenderedPageBreak/>
        <w:t>同的签订。甚至包括实现人与人，硬件与人，硬件与硬件之间建立数字合同关系。</w:t>
      </w:r>
    </w:p>
    <w:p w14:paraId="52137DDA" w14:textId="591C5098" w:rsidR="00BB51C6" w:rsidRDefault="005539E3" w:rsidP="005539E3">
      <w:pPr>
        <w:autoSpaceDE w:val="0"/>
        <w:autoSpaceDN w:val="0"/>
        <w:adjustRightInd w:val="0"/>
        <w:rPr>
          <w:rFonts w:ascii="Arial" w:hAnsi="Arial" w:cs="Arial"/>
          <w:color w:val="262626"/>
          <w:sz w:val="28"/>
          <w:szCs w:val="28"/>
        </w:rPr>
      </w:pPr>
      <w:r w:rsidRPr="005539E3">
        <w:rPr>
          <w:rFonts w:ascii="Arial" w:hAnsi="Arial" w:cs="Arial"/>
          <w:noProof/>
          <w:color w:val="262626"/>
          <w:sz w:val="28"/>
          <w:szCs w:val="28"/>
        </w:rPr>
        <w:drawing>
          <wp:inline distT="0" distB="0" distL="0" distR="0" wp14:anchorId="2E4CC118" wp14:editId="6401EDE8">
            <wp:extent cx="5270500" cy="2993390"/>
            <wp:effectExtent l="0" t="0" r="1270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2993390"/>
                    </a:xfrm>
                    <a:prstGeom prst="rect">
                      <a:avLst/>
                    </a:prstGeom>
                  </pic:spPr>
                </pic:pic>
              </a:graphicData>
            </a:graphic>
          </wp:inline>
        </w:drawing>
      </w:r>
    </w:p>
    <w:p w14:paraId="50CFF24E" w14:textId="555023C3" w:rsidR="00BB51C6" w:rsidRDefault="005539E3" w:rsidP="003D3AE3">
      <w:pPr>
        <w:ind w:firstLine="540"/>
        <w:rPr>
          <w:rFonts w:ascii="Arial" w:hAnsi="Arial" w:cs="Arial"/>
          <w:color w:val="262626"/>
          <w:sz w:val="28"/>
          <w:szCs w:val="28"/>
        </w:rPr>
      </w:pPr>
      <w:r>
        <w:rPr>
          <w:rFonts w:ascii="Arial" w:hAnsi="Arial" w:cs="Arial"/>
          <w:color w:val="262626"/>
          <w:sz w:val="32"/>
          <w:szCs w:val="32"/>
        </w:rPr>
        <w:t>无论数字印印章还是个人数字印章，均会被写入区块中，进行身份的公示，这里公示是匿名性，但是确是可以验证的。通过钱包私匙具有唯一性，通过其加密的后数字印章同样居有唯一性。</w:t>
      </w:r>
    </w:p>
    <w:p w14:paraId="548F7992" w14:textId="55C0A397" w:rsidR="00BB51C6" w:rsidRPr="006C2308" w:rsidRDefault="005344FF" w:rsidP="005344FF">
      <w:pPr>
        <w:rPr>
          <w:rFonts w:ascii="微软雅黑" w:eastAsia="微软雅黑" w:hAnsi="微软雅黑"/>
          <w:color w:val="555555"/>
          <w:sz w:val="27"/>
          <w:szCs w:val="27"/>
          <w:shd w:val="clear" w:color="auto" w:fill="FFFFFF"/>
        </w:rPr>
      </w:pPr>
      <w:r>
        <w:rPr>
          <w:rFonts w:ascii="Arial" w:hAnsi="Arial" w:cs="Arial"/>
          <w:color w:val="262626"/>
          <w:sz w:val="32"/>
          <w:szCs w:val="32"/>
        </w:rPr>
        <w:t>http://www.bitnet.wang/iot0004/</w:t>
      </w:r>
    </w:p>
    <w:p w14:paraId="14557DA3" w14:textId="49378E24" w:rsidR="006C2308" w:rsidRDefault="008B1E95" w:rsidP="006C2308">
      <w:r w:rsidRPr="008B1E95">
        <w:t>http://nxtchina.org/portal.php?mod=view&amp;aid=47</w:t>
      </w:r>
    </w:p>
    <w:p w14:paraId="525F4548" w14:textId="3BF4B22C" w:rsidR="000A44A4" w:rsidRPr="006C2308" w:rsidRDefault="00661020" w:rsidP="006C2308">
      <w:r w:rsidRPr="00661020">
        <w:t>http://www.btc38.com/altcoin/vpn/8552.html</w:t>
      </w:r>
    </w:p>
    <w:p w14:paraId="16146E8D" w14:textId="2C558DA1" w:rsidR="00CD4060" w:rsidRDefault="0068169C" w:rsidP="0068169C">
      <w:pPr>
        <w:pStyle w:val="2"/>
        <w:rPr>
          <w:shd w:val="clear" w:color="auto" w:fill="FFFFFF"/>
        </w:rPr>
      </w:pPr>
      <w:r>
        <w:rPr>
          <w:shd w:val="clear" w:color="auto" w:fill="FFFFFF"/>
        </w:rPr>
        <w:t xml:space="preserve">3.2 </w:t>
      </w:r>
      <w:r w:rsidR="00CD4060">
        <w:rPr>
          <w:rFonts w:hint="eastAsia"/>
          <w:shd w:val="clear" w:color="auto" w:fill="FFFFFF"/>
        </w:rPr>
        <w:t>智能合约</w:t>
      </w:r>
    </w:p>
    <w:p w14:paraId="7AE8BAD5" w14:textId="6892F1E9" w:rsidR="00694DD6" w:rsidRDefault="007A440F" w:rsidP="00E02CC3">
      <w:pPr>
        <w:ind w:firstLine="540"/>
        <w:rPr>
          <w:rFonts w:ascii="微软雅黑" w:eastAsia="微软雅黑" w:hAnsi="微软雅黑"/>
          <w:color w:val="555555"/>
          <w:sz w:val="27"/>
          <w:szCs w:val="27"/>
          <w:shd w:val="clear" w:color="auto" w:fill="FFFFFF"/>
        </w:rPr>
      </w:pPr>
      <w:r w:rsidRPr="007A440F">
        <w:rPr>
          <w:rFonts w:ascii="微软雅黑" w:eastAsia="微软雅黑" w:hAnsi="微软雅黑" w:hint="eastAsia"/>
          <w:color w:val="555555"/>
          <w:sz w:val="27"/>
          <w:szCs w:val="27"/>
          <w:shd w:val="clear" w:color="auto" w:fill="FFFFFF"/>
        </w:rPr>
        <w:t>密码学家尼克萨博（Nick Szabo）早在1994年提出的智能合约的理念，在区块链技术出现以前一直不能够应用到现实中，但是比特币出现以后，智能合约获得了重生。智能合约的理念加上区块链的技术，将会产生出什么呢？</w:t>
      </w:r>
      <w:r>
        <w:rPr>
          <w:rFonts w:ascii="微软雅黑" w:eastAsia="微软雅黑" w:hAnsi="微软雅黑" w:hint="eastAsia"/>
          <w:color w:val="555555"/>
          <w:sz w:val="27"/>
          <w:szCs w:val="27"/>
          <w:shd w:val="clear" w:color="auto" w:fill="FFFFFF"/>
        </w:rPr>
        <w:t xml:space="preserve"> </w:t>
      </w:r>
    </w:p>
    <w:p w14:paraId="664462E6" w14:textId="081864B1" w:rsidR="00E02CC3" w:rsidRDefault="002074C4" w:rsidP="002074C4">
      <w:pPr>
        <w:pStyle w:val="3"/>
        <w:rPr>
          <w:shd w:val="clear" w:color="auto" w:fill="FFFFFF"/>
        </w:rPr>
      </w:pPr>
      <w:r>
        <w:rPr>
          <w:shd w:val="clear" w:color="auto" w:fill="FFFFFF"/>
        </w:rPr>
        <w:lastRenderedPageBreak/>
        <w:t>3.2.1</w:t>
      </w:r>
      <w:r>
        <w:rPr>
          <w:shd w:val="clear" w:color="auto" w:fill="FFFFFF"/>
        </w:rPr>
        <w:t>智能合约概念的由来</w:t>
      </w:r>
    </w:p>
    <w:p w14:paraId="6D996450" w14:textId="0CDC675C" w:rsidR="000C35AE" w:rsidRDefault="000C35AE" w:rsidP="000C35AE">
      <w:pPr>
        <w:rPr>
          <w:rFonts w:ascii="微软雅黑" w:eastAsia="微软雅黑" w:hAnsi="微软雅黑"/>
          <w:color w:val="333333"/>
          <w:sz w:val="27"/>
          <w:szCs w:val="27"/>
          <w:shd w:val="clear" w:color="auto" w:fill="FFFFFF"/>
        </w:rPr>
      </w:pPr>
      <w:r>
        <w:rPr>
          <w:rFonts w:ascii="微软雅黑" w:eastAsia="微软雅黑" w:hAnsi="微软雅黑"/>
          <w:color w:val="333333"/>
          <w:sz w:val="27"/>
          <w:szCs w:val="27"/>
          <w:shd w:val="clear" w:color="auto" w:fill="FFFFFF"/>
        </w:rPr>
        <w:t xml:space="preserve">   </w:t>
      </w:r>
      <w:r>
        <w:rPr>
          <w:rFonts w:ascii="微软雅黑" w:eastAsia="微软雅黑" w:hAnsi="微软雅黑" w:hint="eastAsia"/>
          <w:color w:val="333333"/>
          <w:sz w:val="27"/>
          <w:szCs w:val="27"/>
          <w:shd w:val="clear" w:color="auto" w:fill="FFFFFF"/>
        </w:rPr>
        <w:t>举一个典型的活生生的例子，我们可以认为智能的原始祖先，是不起眼的自动售货机。由于箱里钱远远少于破坏者付出的代价，在潜在损失有限的评估后，根据显示的价格收取硬币，通过一个简单的机制形成了最初的计算机设计科学，有限自动，传递变化和制造。自动售货机是搬运合约：任何持有硬币的人可以与供应商交易。锁箱和其他安全机制保护储存的硬币和货物会不被破坏，足以允许自动售货机有利可图地在各种各样的区域部署。</w:t>
      </w:r>
    </w:p>
    <w:p w14:paraId="1628A474" w14:textId="77777777" w:rsidR="00614090" w:rsidRDefault="00614090" w:rsidP="00614090">
      <w:pPr>
        <w:rPr>
          <w:rFonts w:eastAsia="Times New Roman"/>
        </w:rPr>
      </w:pPr>
      <w:r>
        <w:rPr>
          <w:rFonts w:ascii="微软雅黑" w:eastAsia="微软雅黑" w:hAnsi="微软雅黑" w:hint="eastAsia"/>
          <w:color w:val="333333"/>
          <w:sz w:val="27"/>
          <w:szCs w:val="27"/>
          <w:shd w:val="clear" w:color="auto" w:fill="FFFFFF"/>
        </w:rPr>
        <w:tab/>
        <w:t>优越于自动售货机，智能合约通过数字的方法来控制有价值的、所有类型的任何资产。智能合约涉及到一个动态的、经常主动运作的财产，且提供更好的观察和核查点，其中主动措施必须分毫不差。</w:t>
      </w:r>
    </w:p>
    <w:p w14:paraId="04C53C0F" w14:textId="68011348" w:rsidR="001D03B2" w:rsidRDefault="001D03B2" w:rsidP="001D03B2">
      <w:pPr>
        <w:pStyle w:val="a7"/>
        <w:shd w:val="clear" w:color="auto" w:fill="FFFFFF"/>
        <w:spacing w:before="0" w:beforeAutospacing="0" w:after="240" w:afterAutospacing="0"/>
        <w:ind w:firstLine="480"/>
        <w:rPr>
          <w:rFonts w:ascii="微软雅黑" w:eastAsia="微软雅黑" w:hAnsi="微软雅黑"/>
          <w:color w:val="333333"/>
          <w:sz w:val="27"/>
          <w:szCs w:val="27"/>
        </w:rPr>
      </w:pPr>
      <w:r>
        <w:rPr>
          <w:rFonts w:ascii="微软雅黑" w:eastAsia="微软雅黑" w:hAnsi="微软雅黑" w:hint="eastAsia"/>
          <w:color w:val="333333"/>
          <w:sz w:val="27"/>
          <w:szCs w:val="27"/>
        </w:rPr>
        <w:t>作为另一个例子，为汽车而设计出的假想数字保障系统。智能合约设计策略建议：持续完善抵押品协议以便其更充分地嵌入到处理资产的合约条款中。根据合约条款，这些协议将使加密密钥完全控制于具有操作属性的人，其人正当地拥有该财产。在最简单的实现中，为了防止偷窃，除非被合法的拥有者完成正确的”挑战-应答“过程，否则车可以呈现出不可操作状态。</w:t>
      </w:r>
    </w:p>
    <w:p w14:paraId="1D9DBDBB" w14:textId="77777777" w:rsidR="001D03B2" w:rsidRDefault="001D03B2" w:rsidP="001D03B2">
      <w:pPr>
        <w:pStyle w:val="a7"/>
        <w:shd w:val="clear" w:color="auto" w:fill="FFFFFF"/>
        <w:spacing w:before="0" w:beforeAutospacing="0" w:after="240" w:afterAutospacing="0"/>
        <w:ind w:firstLine="540"/>
        <w:rPr>
          <w:rFonts w:ascii="微软雅黑" w:eastAsia="微软雅黑" w:hAnsi="微软雅黑"/>
          <w:color w:val="333333"/>
          <w:sz w:val="27"/>
          <w:szCs w:val="27"/>
        </w:rPr>
      </w:pPr>
      <w:r>
        <w:rPr>
          <w:rFonts w:ascii="微软雅黑" w:eastAsia="微软雅黑" w:hAnsi="微软雅黑" w:hint="eastAsia"/>
          <w:color w:val="333333"/>
          <w:sz w:val="27"/>
          <w:szCs w:val="27"/>
        </w:rPr>
        <w:t>如果汽车用做以确保还贷，在这种传统的方式来在实现强大的安全性同时将创造一个头痛的债权人 – 收款人将不再能够查收赖账的车。为了解决这一问题，我们可以创建一个智能扣押权协议：如果物主不交费，智能合同调用扣押权协议，其把车钥匙的控制权交给银</w:t>
      </w:r>
      <w:r>
        <w:rPr>
          <w:rFonts w:ascii="微软雅黑" w:eastAsia="微软雅黑" w:hAnsi="微软雅黑" w:hint="eastAsia"/>
          <w:color w:val="333333"/>
          <w:sz w:val="27"/>
          <w:szCs w:val="27"/>
        </w:rPr>
        <w:lastRenderedPageBreak/>
        <w:t>行。该协议可能会比雇佣追债人更便宜、更有效。进一步的细化，如生成可证明的扣押权权注销，以及当贷款已还清、处于困境和意外情况下的账户操作。例如，当车子在75号高速路上奔跑的时候，撤销车子的操作将是粗鲁的。</w:t>
      </w:r>
    </w:p>
    <w:p w14:paraId="47845DD7" w14:textId="77777777" w:rsidR="001D03B2" w:rsidRDefault="001D03B2" w:rsidP="001D03B2">
      <w:pPr>
        <w:pStyle w:val="a7"/>
        <w:shd w:val="clear" w:color="auto" w:fill="FFFFFF"/>
        <w:spacing w:before="0" w:beforeAutospacing="0" w:after="240" w:afterAutospacing="0"/>
        <w:ind w:firstLine="540"/>
        <w:rPr>
          <w:rFonts w:ascii="微软雅黑" w:eastAsia="微软雅黑" w:hAnsi="微软雅黑"/>
          <w:color w:val="333333"/>
          <w:sz w:val="27"/>
          <w:szCs w:val="27"/>
        </w:rPr>
      </w:pPr>
      <w:r>
        <w:rPr>
          <w:rFonts w:ascii="微软雅黑" w:eastAsia="微软雅黑" w:hAnsi="微软雅黑" w:hint="eastAsia"/>
          <w:color w:val="333333"/>
          <w:sz w:val="27"/>
          <w:szCs w:val="27"/>
        </w:rPr>
        <w:t>在连续细化的过程中，我们从一个粗糙的抵押品体系，具体化到一个个具体化的合约：</w:t>
      </w:r>
    </w:p>
    <w:p w14:paraId="3C10CFB5" w14:textId="77777777" w:rsidR="001D03B2" w:rsidRDefault="001D03B2" w:rsidP="001D03B2">
      <w:pPr>
        <w:pStyle w:val="a7"/>
        <w:shd w:val="clear" w:color="auto" w:fill="FFFFFF"/>
        <w:spacing w:before="0" w:beforeAutospacing="0" w:after="240" w:afterAutospacing="0"/>
        <w:ind w:left="420" w:firstLine="120"/>
        <w:rPr>
          <w:rFonts w:ascii="微软雅黑" w:eastAsia="微软雅黑" w:hAnsi="微软雅黑"/>
          <w:color w:val="333333"/>
          <w:sz w:val="27"/>
          <w:szCs w:val="27"/>
        </w:rPr>
      </w:pPr>
      <w:r>
        <w:rPr>
          <w:rFonts w:ascii="微软雅黑" w:eastAsia="微软雅黑" w:hAnsi="微软雅黑" w:hint="eastAsia"/>
          <w:color w:val="333333"/>
          <w:sz w:val="27"/>
          <w:szCs w:val="27"/>
        </w:rPr>
        <w:t>（1）选择性地允许业主锁定和排除第三方</w:t>
      </w:r>
      <w:r>
        <w:rPr>
          <w:rFonts w:ascii="微软雅黑" w:eastAsia="微软雅黑" w:hAnsi="微软雅黑" w:hint="eastAsia"/>
          <w:color w:val="333333"/>
          <w:sz w:val="27"/>
          <w:szCs w:val="27"/>
        </w:rPr>
        <w:br/>
        <w:t>（2）允许债权人接入的秘密途径</w:t>
      </w:r>
      <w:r>
        <w:rPr>
          <w:rFonts w:ascii="微软雅黑" w:eastAsia="微软雅黑" w:hAnsi="微软雅黑" w:hint="eastAsia"/>
          <w:color w:val="333333"/>
          <w:sz w:val="27"/>
          <w:szCs w:val="27"/>
        </w:rPr>
        <w:br/>
        <w:t>（3A）只在违约一段时间且没有付款时秘密途径被打开; 并且</w:t>
      </w:r>
      <w:r>
        <w:rPr>
          <w:rFonts w:ascii="微软雅黑" w:eastAsia="微软雅黑" w:hAnsi="微软雅黑" w:hint="eastAsia"/>
          <w:color w:val="333333"/>
          <w:sz w:val="27"/>
          <w:szCs w:val="27"/>
        </w:rPr>
        <w:br/>
        <w:t>（3b）最后的电子支付完成后将永久地关闭秘密途径。</w:t>
      </w:r>
    </w:p>
    <w:p w14:paraId="009FF0A8" w14:textId="41545629" w:rsidR="000C35AE" w:rsidRPr="0097383A" w:rsidRDefault="001D03B2" w:rsidP="0097383A">
      <w:pPr>
        <w:pStyle w:val="a7"/>
        <w:shd w:val="clear" w:color="auto" w:fill="FFFFFF"/>
        <w:spacing w:before="0" w:beforeAutospacing="0" w:after="240" w:afterAutospacing="0"/>
        <w:ind w:firstLine="540"/>
        <w:rPr>
          <w:rFonts w:ascii="微软雅黑" w:eastAsia="微软雅黑" w:hAnsi="微软雅黑"/>
          <w:color w:val="333333"/>
          <w:sz w:val="27"/>
          <w:szCs w:val="27"/>
        </w:rPr>
      </w:pPr>
      <w:r>
        <w:rPr>
          <w:rFonts w:ascii="微软雅黑" w:eastAsia="微软雅黑" w:hAnsi="微软雅黑" w:hint="eastAsia"/>
          <w:color w:val="333333"/>
          <w:sz w:val="27"/>
          <w:szCs w:val="27"/>
        </w:rPr>
        <w:t>成熟的抵押品体系将针对不同的合约执行不同的行为。继续讨论我们的例子，如果汽车的合同是一个租赁，最终付款将关闭承租人访问权; 购买了债权，那就关掉债权人的访问。通过连续的重新设计方式，抵押品体系越来越接近其合约的精髓：管理了覆盖财物，信息或被抵押的。可定性的、不同的合约条款，以及在财产在属性的技术差异，则引出不同的协议。</w:t>
      </w:r>
    </w:p>
    <w:p w14:paraId="12E00AD1" w14:textId="77777777" w:rsidR="000C35AE" w:rsidRPr="000C35AE" w:rsidRDefault="000C35AE" w:rsidP="000C35AE"/>
    <w:p w14:paraId="5A81383E" w14:textId="462DE232" w:rsidR="00694DD6" w:rsidRDefault="00694DD6" w:rsidP="00694DD6">
      <w:pPr>
        <w:pStyle w:val="3"/>
        <w:rPr>
          <w:shd w:val="clear" w:color="auto" w:fill="FFFFFF"/>
        </w:rPr>
      </w:pPr>
      <w:r>
        <w:rPr>
          <w:shd w:val="clear" w:color="auto" w:fill="FFFFFF"/>
        </w:rPr>
        <w:t>3.2.</w:t>
      </w:r>
      <w:r w:rsidR="002074C4">
        <w:rPr>
          <w:shd w:val="clear" w:color="auto" w:fill="FFFFFF"/>
        </w:rPr>
        <w:t>2</w:t>
      </w:r>
      <w:r>
        <w:rPr>
          <w:rFonts w:hint="eastAsia"/>
          <w:shd w:val="clear" w:color="auto" w:fill="FFFFFF"/>
        </w:rPr>
        <w:t>智能</w:t>
      </w:r>
      <w:r>
        <w:rPr>
          <w:shd w:val="clear" w:color="auto" w:fill="FFFFFF"/>
        </w:rPr>
        <w:t>合约是什么？</w:t>
      </w:r>
      <w:r w:rsidR="00FF67D6">
        <w:rPr>
          <w:shd w:val="clear" w:color="auto" w:fill="FFFFFF"/>
        </w:rPr>
        <w:t xml:space="preserve">   </w:t>
      </w:r>
    </w:p>
    <w:p w14:paraId="5381A38E" w14:textId="04F36D01" w:rsidR="00FF67D6" w:rsidRPr="005B0076" w:rsidRDefault="00C75759" w:rsidP="001861B2">
      <w:pPr>
        <w:rPr>
          <w:rFonts w:eastAsia="Times New Roman"/>
        </w:rPr>
      </w:pPr>
      <w:r>
        <w:rPr>
          <w:rFonts w:ascii="微软雅黑" w:eastAsia="微软雅黑" w:hAnsi="微软雅黑"/>
          <w:color w:val="555555"/>
          <w:sz w:val="27"/>
          <w:szCs w:val="27"/>
          <w:shd w:val="clear" w:color="auto" w:fill="FFFFFF"/>
        </w:rPr>
        <w:t xml:space="preserve">   </w:t>
      </w:r>
      <w:r w:rsidR="005B0076" w:rsidRPr="005B0076">
        <w:rPr>
          <w:rFonts w:ascii="微软雅黑" w:eastAsia="微软雅黑" w:hAnsi="微软雅黑" w:hint="eastAsia"/>
          <w:color w:val="555555"/>
          <w:sz w:val="27"/>
          <w:szCs w:val="27"/>
          <w:shd w:val="clear" w:color="auto" w:fill="FFFFFF"/>
        </w:rPr>
        <w:t>智能合约是由事件驱动的、具有状态的、运行在一个复制的、分享的账本之上的、且能够保管账本上资产的程序</w:t>
      </w:r>
      <w:r w:rsidR="009422B8">
        <w:rPr>
          <w:rFonts w:ascii="微软雅黑" w:eastAsia="微软雅黑" w:hAnsi="微软雅黑" w:hint="eastAsia"/>
          <w:color w:val="555555"/>
          <w:sz w:val="27"/>
          <w:szCs w:val="27"/>
          <w:shd w:val="clear" w:color="auto" w:fill="FFFFFF"/>
        </w:rPr>
        <w:t>。</w:t>
      </w:r>
      <w:r w:rsidR="00FF67D6">
        <w:rPr>
          <w:rFonts w:ascii="微软雅黑" w:eastAsia="微软雅黑" w:hAnsi="微软雅黑" w:hint="eastAsia"/>
          <w:color w:val="555555"/>
          <w:sz w:val="27"/>
          <w:szCs w:val="27"/>
          <w:shd w:val="clear" w:color="auto" w:fill="FFFFFF"/>
        </w:rPr>
        <w:t>从本质上讲，这些自</w:t>
      </w:r>
      <w:r w:rsidR="00FF67D6">
        <w:rPr>
          <w:rFonts w:ascii="微软雅黑" w:eastAsia="微软雅黑" w:hAnsi="微软雅黑" w:hint="eastAsia"/>
          <w:color w:val="555555"/>
          <w:sz w:val="27"/>
          <w:szCs w:val="27"/>
          <w:shd w:val="clear" w:color="auto" w:fill="FFFFFF"/>
        </w:rPr>
        <w:lastRenderedPageBreak/>
        <w:t>动合约的工作原理类似于其它计算机程序的if-then语句。智能合约只是以这种方式与真实世界的资产进行交互。当一个预先编好的条件被触发时，智能合约执行相应的合同条款。</w:t>
      </w:r>
    </w:p>
    <w:p w14:paraId="40855D82" w14:textId="5761196B" w:rsidR="00093748" w:rsidRDefault="00093748" w:rsidP="00093748">
      <w:pPr>
        <w:rPr>
          <w:rFonts w:ascii="微软雅黑" w:eastAsia="微软雅黑" w:hAnsi="微软雅黑"/>
          <w:color w:val="555555"/>
          <w:sz w:val="27"/>
          <w:szCs w:val="27"/>
          <w:shd w:val="clear" w:color="auto" w:fill="FFFFFF"/>
        </w:rPr>
      </w:pPr>
      <w:r>
        <w:rPr>
          <w:rFonts w:ascii="微软雅黑" w:eastAsia="微软雅黑" w:hAnsi="微软雅黑"/>
          <w:color w:val="555555"/>
          <w:sz w:val="27"/>
          <w:szCs w:val="27"/>
          <w:shd w:val="clear" w:color="auto" w:fill="FFFFFF"/>
        </w:rPr>
        <w:t xml:space="preserve">   </w:t>
      </w:r>
      <w:r w:rsidR="00953E55" w:rsidRPr="00953E55">
        <w:rPr>
          <w:rFonts w:ascii="微软雅黑" w:eastAsia="微软雅黑" w:hAnsi="微软雅黑" w:hint="eastAsia"/>
          <w:color w:val="555555"/>
          <w:sz w:val="27"/>
          <w:szCs w:val="27"/>
          <w:shd w:val="clear" w:color="auto" w:fill="FFFFFF"/>
        </w:rPr>
        <w:t>如果你能降低抵押贷款利率，更加容易地更新遗嘱，和确保你的赌伴不会不支付赌资时，那会怎样？这些应用和其它更多的应用，是</w:t>
      </w:r>
      <w:r w:rsidR="00953E55" w:rsidRPr="00953E55">
        <w:rPr>
          <w:rFonts w:ascii="微软雅黑" w:eastAsia="微软雅黑" w:hAnsi="微软雅黑"/>
          <w:color w:val="555555"/>
          <w:sz w:val="27"/>
          <w:szCs w:val="27"/>
          <w:shd w:val="clear" w:color="auto" w:fill="FFFFFF"/>
        </w:rPr>
        <w:t>智能合约</w:t>
      </w:r>
      <w:r w:rsidR="00953E55" w:rsidRPr="00953E55">
        <w:rPr>
          <w:rFonts w:ascii="微软雅黑" w:eastAsia="微软雅黑" w:hAnsi="微软雅黑" w:hint="eastAsia"/>
          <w:color w:val="555555"/>
          <w:sz w:val="27"/>
          <w:szCs w:val="27"/>
          <w:shd w:val="clear" w:color="auto" w:fill="FFFFFF"/>
        </w:rPr>
        <w:t>向我们许诺的未来，由于密码学货币的出现，智能合约这一技术正越来越走近现实生活。</w:t>
      </w:r>
      <w:r>
        <w:rPr>
          <w:rFonts w:ascii="微软雅黑" w:eastAsia="微软雅黑" w:hAnsi="微软雅黑" w:hint="eastAsia"/>
          <w:color w:val="555555"/>
          <w:sz w:val="27"/>
          <w:szCs w:val="27"/>
          <w:shd w:val="clear" w:color="auto" w:fill="FFFFFF"/>
        </w:rPr>
        <w:t>未来的某一天，这些程序可能取代处理某些特定金融交易的律师和银行。</w:t>
      </w:r>
    </w:p>
    <w:p w14:paraId="3C2CD764" w14:textId="77777777" w:rsidR="00175161" w:rsidRDefault="00175161" w:rsidP="00175161">
      <w:pPr>
        <w:rPr>
          <w:rFonts w:ascii="微软雅黑" w:eastAsia="微软雅黑" w:hAnsi="微软雅黑"/>
          <w:color w:val="555555"/>
          <w:sz w:val="27"/>
          <w:szCs w:val="27"/>
          <w:shd w:val="clear" w:color="auto" w:fill="FFFFFF"/>
        </w:rPr>
      </w:pPr>
      <w:r>
        <w:rPr>
          <w:rFonts w:ascii="微软雅黑" w:eastAsia="微软雅黑" w:hAnsi="微软雅黑" w:hint="eastAsia"/>
          <w:color w:val="555555"/>
          <w:sz w:val="27"/>
          <w:szCs w:val="27"/>
          <w:shd w:val="clear" w:color="auto" w:fill="FFFFFF"/>
        </w:rPr>
        <w:tab/>
        <w:t>智能合约的潜能不只是简单的转移资金。一辆汽车或者一所房屋的门锁，都能够被连接到物联网上的智能合约被打开。但是与所有的金融前沿技术类似，智能合约的主要问题是：它怎样与我们目前的法律系统向协调呢？还有，会有人真正使用智能合约吗？</w:t>
      </w:r>
    </w:p>
    <w:p w14:paraId="36EDD38D" w14:textId="77777777" w:rsidR="00175161" w:rsidRDefault="00175161" w:rsidP="00175161">
      <w:pPr>
        <w:rPr>
          <w:rFonts w:eastAsia="Times New Roman"/>
        </w:rPr>
      </w:pPr>
      <w:r>
        <w:rPr>
          <w:rFonts w:ascii="微软雅黑" w:eastAsia="微软雅黑" w:hAnsi="微软雅黑" w:hint="eastAsia"/>
          <w:color w:val="555555"/>
          <w:sz w:val="27"/>
          <w:szCs w:val="27"/>
          <w:shd w:val="clear" w:color="auto" w:fill="FFFFFF"/>
        </w:rPr>
        <w:tab/>
        <w:t>比特币的出现和被广泛使用，正在改变阻碍智能合约实现的现状，从而萨博的理念有了重生的机会。智能合约技术现在正建立在比特币和其它虚拟货币–有些人将它们称为“比特币2.0”平台–之上。因为比特币本身就是一个计算机程序，智能合约能够与它进行交互，就像它能与其它程序进行交互一样。问题正逐步被解决。一个计算机程序现在可以触发支付。</w:t>
      </w:r>
    </w:p>
    <w:p w14:paraId="1F4FF092" w14:textId="58CCD154" w:rsidR="00175161" w:rsidRDefault="00175161" w:rsidP="00175161">
      <w:pPr>
        <w:rPr>
          <w:rFonts w:eastAsia="Times New Roman"/>
        </w:rPr>
      </w:pPr>
    </w:p>
    <w:p w14:paraId="4C23128B" w14:textId="2B97B96F" w:rsidR="00175161" w:rsidRDefault="004560D4" w:rsidP="004560D4">
      <w:pPr>
        <w:pStyle w:val="3"/>
        <w:rPr>
          <w:shd w:val="clear" w:color="auto" w:fill="FFFFFF"/>
        </w:rPr>
      </w:pPr>
      <w:r>
        <w:rPr>
          <w:shd w:val="clear" w:color="auto" w:fill="FFFFFF"/>
        </w:rPr>
        <w:t>3.2.3</w:t>
      </w:r>
      <w:r w:rsidR="00AD0243">
        <w:rPr>
          <w:shd w:val="clear" w:color="auto" w:fill="FFFFFF"/>
        </w:rPr>
        <w:t>可编程</w:t>
      </w:r>
      <w:r>
        <w:rPr>
          <w:shd w:val="clear" w:color="auto" w:fill="FFFFFF"/>
        </w:rPr>
        <w:t>的</w:t>
      </w:r>
      <w:r>
        <w:rPr>
          <w:rFonts w:hint="eastAsia"/>
          <w:shd w:val="clear" w:color="auto" w:fill="FFFFFF"/>
        </w:rPr>
        <w:t>智能</w:t>
      </w:r>
      <w:r>
        <w:rPr>
          <w:shd w:val="clear" w:color="auto" w:fill="FFFFFF"/>
        </w:rPr>
        <w:t>合约</w:t>
      </w:r>
      <w:r w:rsidR="00AD0243">
        <w:rPr>
          <w:shd w:val="clear" w:color="auto" w:fill="FFFFFF"/>
        </w:rPr>
        <w:t>平台</w:t>
      </w:r>
      <w:r w:rsidR="00AD0243">
        <w:rPr>
          <w:shd w:val="clear" w:color="auto" w:fill="FFFFFF"/>
        </w:rPr>
        <w:t>-</w:t>
      </w:r>
      <w:r w:rsidR="00AD0243">
        <w:rPr>
          <w:shd w:val="clear" w:color="auto" w:fill="FFFFFF"/>
        </w:rPr>
        <w:t>以太坊</w:t>
      </w:r>
    </w:p>
    <w:p w14:paraId="114BD2C1" w14:textId="42D10B8F" w:rsidR="00ED03F2" w:rsidRDefault="0014588C" w:rsidP="00ED03F2">
      <w:pPr>
        <w:rPr>
          <w:rFonts w:ascii="微软雅黑" w:eastAsia="微软雅黑" w:hAnsi="微软雅黑"/>
          <w:color w:val="555555"/>
          <w:sz w:val="27"/>
          <w:szCs w:val="27"/>
          <w:shd w:val="clear" w:color="auto" w:fill="FFFFFF"/>
        </w:rPr>
      </w:pPr>
      <w:r>
        <w:rPr>
          <w:rFonts w:ascii="微软雅黑" w:eastAsia="微软雅黑" w:hAnsi="微软雅黑"/>
          <w:color w:val="555555"/>
          <w:sz w:val="27"/>
          <w:szCs w:val="27"/>
          <w:shd w:val="clear" w:color="auto" w:fill="FFFFFF"/>
        </w:rPr>
        <w:t xml:space="preserve">   </w:t>
      </w:r>
      <w:r w:rsidRPr="0014588C">
        <w:rPr>
          <w:rFonts w:ascii="微软雅黑" w:eastAsia="微软雅黑" w:hAnsi="微软雅黑" w:hint="eastAsia"/>
          <w:color w:val="555555"/>
          <w:sz w:val="27"/>
          <w:szCs w:val="27"/>
          <w:shd w:val="clear" w:color="auto" w:fill="FFFFFF"/>
        </w:rPr>
        <w:t>Ethereum（以太坊）是一个平台和一种编程语言，使开发人员能够建立和发布下一代分布式应用</w:t>
      </w:r>
      <w:r>
        <w:rPr>
          <w:rFonts w:ascii="微软雅黑" w:eastAsia="微软雅黑" w:hAnsi="微软雅黑"/>
          <w:color w:val="555555"/>
          <w:sz w:val="27"/>
          <w:szCs w:val="27"/>
          <w:shd w:val="clear" w:color="auto" w:fill="FFFFFF"/>
        </w:rPr>
        <w:t>。</w:t>
      </w:r>
      <w:r w:rsidR="00ED03F2">
        <w:rPr>
          <w:rFonts w:ascii="微软雅黑" w:eastAsia="微软雅黑" w:hAnsi="微软雅黑" w:hint="eastAsia"/>
          <w:color w:val="555555"/>
          <w:sz w:val="27"/>
          <w:szCs w:val="27"/>
          <w:shd w:val="clear" w:color="auto" w:fill="FFFFFF"/>
        </w:rPr>
        <w:t>以太坊的目的是基于脚本、竞争币</w:t>
      </w:r>
      <w:r w:rsidR="00ED03F2">
        <w:rPr>
          <w:rFonts w:ascii="微软雅黑" w:eastAsia="微软雅黑" w:hAnsi="微软雅黑" w:hint="eastAsia"/>
          <w:color w:val="555555"/>
          <w:sz w:val="27"/>
          <w:szCs w:val="27"/>
          <w:shd w:val="clear" w:color="auto" w:fill="FFFFFF"/>
        </w:rPr>
        <w:lastRenderedPageBreak/>
        <w:t>和链上元协议（on-chain meta-protocol）概念进行整合和提高，使得开发者能够创建任意的基于共识的、可扩展的、标准化的、特性完备的、易于开发的和协同的应用。以太坊通过建立终极的抽象的基础层-内置有图灵完备编程语言的区块链-使得任何人都能够创建合约和去中心化应用，并在其中设立他们自由定义的所有权规则、交易方式和状态转换函数。域名币的主体框架只需要两行代码就可以实现，诸如货币和信誉系统等其它协议只需要不到二十行代码就可以实现。智能合约-包含价值而且只有满足某些条件才能打开的加密箱子-也能在我们的平台上创建，并且因为图灵完备性、价值知晓（value-awareness）、区块链知晓（blockchain-awareness）和多状态所增加的力量，而比比特币脚本所能提供的智能合约强大得多</w:t>
      </w:r>
      <w:r w:rsidR="00E7653B">
        <w:rPr>
          <w:rFonts w:ascii="微软雅黑" w:eastAsia="微软雅黑" w:hAnsi="微软雅黑"/>
          <w:color w:val="555555"/>
          <w:sz w:val="27"/>
          <w:szCs w:val="27"/>
          <w:shd w:val="clear" w:color="auto" w:fill="FFFFFF"/>
        </w:rPr>
        <w:t>。</w:t>
      </w:r>
    </w:p>
    <w:p w14:paraId="1B5C799A" w14:textId="77777777" w:rsidR="00E7653B" w:rsidRDefault="00E7653B" w:rsidP="00E7653B">
      <w:pPr>
        <w:rPr>
          <w:rFonts w:ascii="微软雅黑" w:eastAsia="微软雅黑" w:hAnsi="微软雅黑"/>
          <w:color w:val="555555"/>
          <w:sz w:val="27"/>
          <w:szCs w:val="27"/>
          <w:shd w:val="clear" w:color="auto" w:fill="FFFFFF"/>
        </w:rPr>
      </w:pPr>
      <w:r>
        <w:rPr>
          <w:rFonts w:ascii="微软雅黑" w:eastAsia="微软雅黑" w:hAnsi="微软雅黑" w:hint="eastAsia"/>
          <w:color w:val="555555"/>
          <w:sz w:val="27"/>
          <w:szCs w:val="27"/>
          <w:shd w:val="clear" w:color="auto" w:fill="FFFFFF"/>
        </w:rPr>
        <w:tab/>
        <w:t>一般来讲，以太坊之上有三种应用。第一类是</w:t>
      </w:r>
      <w:r w:rsidRPr="00E7653B">
        <w:rPr>
          <w:rFonts w:ascii="微软雅黑" w:eastAsia="微软雅黑" w:hAnsi="微软雅黑"/>
          <w:color w:val="555555"/>
          <w:sz w:val="27"/>
          <w:szCs w:val="27"/>
          <w:shd w:val="clear" w:color="auto" w:fill="FFFFFF"/>
        </w:rPr>
        <w:t>金融应用</w:t>
      </w:r>
      <w:r>
        <w:rPr>
          <w:rFonts w:ascii="微软雅黑" w:eastAsia="微软雅黑" w:hAnsi="微软雅黑" w:hint="eastAsia"/>
          <w:color w:val="555555"/>
          <w:sz w:val="27"/>
          <w:szCs w:val="27"/>
          <w:shd w:val="clear" w:color="auto" w:fill="FFFFFF"/>
        </w:rPr>
        <w:t>，为用户提供更强大的用他们的钱管理和参与合约的方法。包括子货币，金融衍生品，对冲合约，储蓄钱包，遗嘱，甚至一些种类的全面的雇佣合约。第二类是</w:t>
      </w:r>
      <w:r w:rsidRPr="00E7653B">
        <w:rPr>
          <w:rFonts w:ascii="微软雅黑" w:eastAsia="微软雅黑" w:hAnsi="微软雅黑"/>
          <w:color w:val="555555"/>
          <w:sz w:val="27"/>
          <w:szCs w:val="27"/>
          <w:shd w:val="clear" w:color="auto" w:fill="FFFFFF"/>
        </w:rPr>
        <w:t>半金融应用</w:t>
      </w:r>
      <w:r>
        <w:rPr>
          <w:rFonts w:ascii="微软雅黑" w:eastAsia="微软雅黑" w:hAnsi="微软雅黑" w:hint="eastAsia"/>
          <w:color w:val="555555"/>
          <w:sz w:val="27"/>
          <w:szCs w:val="27"/>
          <w:shd w:val="clear" w:color="auto" w:fill="FFFFFF"/>
        </w:rPr>
        <w:t>，这里有钱的存在但也有很重的非金钱的方面，一个完美的例子是为解决计算问题而设的自我强制悬赏。最后，还有在线投票和去中心化治理这样的完全的</w:t>
      </w:r>
      <w:r w:rsidRPr="00E7653B">
        <w:rPr>
          <w:rFonts w:ascii="微软雅黑" w:eastAsia="微软雅黑" w:hAnsi="微软雅黑"/>
          <w:color w:val="555555"/>
          <w:sz w:val="27"/>
          <w:szCs w:val="27"/>
          <w:shd w:val="clear" w:color="auto" w:fill="FFFFFF"/>
        </w:rPr>
        <w:t>非金融应用</w:t>
      </w:r>
      <w:r>
        <w:rPr>
          <w:rFonts w:ascii="微软雅黑" w:eastAsia="微软雅黑" w:hAnsi="微软雅黑" w:hint="eastAsia"/>
          <w:color w:val="555555"/>
          <w:sz w:val="27"/>
          <w:szCs w:val="27"/>
          <w:shd w:val="clear" w:color="auto" w:fill="FFFFFF"/>
        </w:rPr>
        <w:t>。</w:t>
      </w:r>
    </w:p>
    <w:p w14:paraId="2973209B" w14:textId="77777777" w:rsidR="00E106F5" w:rsidRDefault="00E106F5" w:rsidP="00E106F5">
      <w:pPr>
        <w:pStyle w:val="a7"/>
        <w:shd w:val="clear" w:color="auto" w:fill="FFFFFF"/>
        <w:spacing w:before="75" w:beforeAutospacing="0" w:after="300" w:afterAutospacing="0" w:line="450" w:lineRule="atLeast"/>
        <w:ind w:firstLine="540"/>
        <w:rPr>
          <w:rFonts w:ascii="微软雅黑" w:eastAsia="微软雅黑" w:hAnsi="微软雅黑"/>
          <w:color w:val="555555"/>
          <w:sz w:val="27"/>
          <w:szCs w:val="27"/>
        </w:rPr>
      </w:pPr>
      <w:r>
        <w:rPr>
          <w:rFonts w:ascii="微软雅黑" w:eastAsia="微软雅黑" w:hAnsi="微软雅黑" w:hint="eastAsia"/>
          <w:color w:val="555555"/>
          <w:sz w:val="27"/>
          <w:szCs w:val="27"/>
          <w:shd w:val="clear" w:color="auto" w:fill="FFFFFF"/>
        </w:rPr>
        <w:tab/>
      </w:r>
      <w:r>
        <w:rPr>
          <w:rFonts w:ascii="微软雅黑" w:eastAsia="微软雅黑" w:hAnsi="微软雅黑" w:hint="eastAsia"/>
          <w:color w:val="555555"/>
          <w:sz w:val="27"/>
          <w:szCs w:val="27"/>
        </w:rPr>
        <w:t>以太坊协议最初是作为一个通过高度通用的语言提供如链上契约，提现限制和金融合约，赌博市场等高级功能的升级版密码学货币来构思的。以太坊协议将不直接“支持”任何应用，但图灵完备编程语言的存在意味着理论上任意的合约都可以为任何交易类型和应用创建出来。然而关于以太坊更有趣的是，以太坊协议比单纯的货币走得</w:t>
      </w:r>
      <w:r>
        <w:rPr>
          <w:rFonts w:ascii="微软雅黑" w:eastAsia="微软雅黑" w:hAnsi="微软雅黑" w:hint="eastAsia"/>
          <w:color w:val="555555"/>
          <w:sz w:val="27"/>
          <w:szCs w:val="27"/>
        </w:rPr>
        <w:lastRenderedPageBreak/>
        <w:t>更远，围绕去中心化存储，去中心化计算和去中心化预测市场以及数十个类似概念建立的协议和去中心化应用，有潜力从根本上提升计算行业的效率，并通过首次添加经济层为其它的P2P协议提供有力支撑，最终，同样会有大批与金钱毫无关系的应用出现。</w:t>
      </w:r>
    </w:p>
    <w:p w14:paraId="40B69367" w14:textId="77777777" w:rsidR="00E106F5" w:rsidRDefault="00E106F5" w:rsidP="00E106F5">
      <w:pPr>
        <w:pStyle w:val="a7"/>
        <w:shd w:val="clear" w:color="auto" w:fill="FFFFFF"/>
        <w:spacing w:before="75" w:beforeAutospacing="0" w:after="300" w:afterAutospacing="0" w:line="450" w:lineRule="atLeast"/>
        <w:ind w:firstLine="540"/>
        <w:rPr>
          <w:rFonts w:ascii="微软雅黑" w:eastAsia="微软雅黑" w:hAnsi="微软雅黑"/>
          <w:color w:val="555555"/>
          <w:sz w:val="27"/>
          <w:szCs w:val="27"/>
        </w:rPr>
      </w:pPr>
      <w:r>
        <w:rPr>
          <w:rFonts w:ascii="微软雅黑" w:eastAsia="微软雅黑" w:hAnsi="微软雅黑" w:hint="eastAsia"/>
          <w:color w:val="555555"/>
          <w:sz w:val="27"/>
          <w:szCs w:val="27"/>
        </w:rPr>
        <w:t>以太坊协议实现的任意状态转换概念提供了一个具有独特潜力的平台；与封闭式的，为诸如数据存储，赌博或金融等单一目的设计的协议不同，以太坊从设计上是开放式的，并且我们相信它极其适合作为基础层服务于在将来的年份里出现的极其大量的金融和非金融协议。</w:t>
      </w:r>
    </w:p>
    <w:p w14:paraId="048B5A23" w14:textId="710D962D" w:rsidR="00E106F5" w:rsidRDefault="00E106F5" w:rsidP="00E7653B">
      <w:pPr>
        <w:rPr>
          <w:rFonts w:ascii="微软雅黑" w:eastAsia="微软雅黑" w:hAnsi="微软雅黑"/>
          <w:color w:val="555555"/>
          <w:sz w:val="27"/>
          <w:szCs w:val="27"/>
          <w:shd w:val="clear" w:color="auto" w:fill="FFFFFF"/>
        </w:rPr>
      </w:pPr>
    </w:p>
    <w:p w14:paraId="45B1CF87" w14:textId="77777777" w:rsidR="00E7653B" w:rsidRDefault="00E7653B" w:rsidP="00E7653B">
      <w:pPr>
        <w:rPr>
          <w:rFonts w:eastAsia="Times New Roman"/>
        </w:rPr>
      </w:pPr>
    </w:p>
    <w:p w14:paraId="660E048A" w14:textId="68B5363A" w:rsidR="00E7653B" w:rsidRDefault="00E7653B" w:rsidP="00ED03F2">
      <w:pPr>
        <w:rPr>
          <w:rFonts w:eastAsia="Times New Roman"/>
        </w:rPr>
      </w:pPr>
    </w:p>
    <w:p w14:paraId="4A741EF1" w14:textId="5076E74B" w:rsidR="0014588C" w:rsidRPr="0014588C" w:rsidRDefault="0014588C" w:rsidP="0014588C">
      <w:pPr>
        <w:rPr>
          <w:rFonts w:ascii="微软雅黑" w:eastAsia="微软雅黑" w:hAnsi="微软雅黑"/>
          <w:color w:val="555555"/>
          <w:sz w:val="27"/>
          <w:szCs w:val="27"/>
          <w:shd w:val="clear" w:color="auto" w:fill="FFFFFF"/>
        </w:rPr>
      </w:pPr>
    </w:p>
    <w:p w14:paraId="049F123A" w14:textId="07BAD2EF" w:rsidR="000B585C" w:rsidRDefault="000B585C" w:rsidP="000B585C">
      <w:pPr>
        <w:ind w:firstLine="540"/>
        <w:rPr>
          <w:rFonts w:ascii="微软雅黑" w:eastAsia="微软雅黑" w:hAnsi="微软雅黑"/>
          <w:color w:val="555555"/>
          <w:sz w:val="27"/>
          <w:szCs w:val="27"/>
          <w:shd w:val="clear" w:color="auto" w:fill="FFFFFF"/>
        </w:rPr>
      </w:pPr>
    </w:p>
    <w:p w14:paraId="658AE88D" w14:textId="77777777" w:rsidR="000B585C" w:rsidRDefault="000B585C" w:rsidP="000B585C">
      <w:pPr>
        <w:ind w:firstLine="540"/>
        <w:rPr>
          <w:rFonts w:eastAsia="Times New Roman"/>
        </w:rPr>
      </w:pPr>
    </w:p>
    <w:p w14:paraId="3F3C0668" w14:textId="7CCEA171" w:rsidR="0060141F" w:rsidRDefault="0060141F" w:rsidP="0060141F">
      <w:pPr>
        <w:rPr>
          <w:rFonts w:eastAsia="Times New Roman"/>
        </w:rPr>
      </w:pPr>
    </w:p>
    <w:p w14:paraId="3EC8C117" w14:textId="77777777" w:rsidR="008323C1" w:rsidRDefault="008323C1" w:rsidP="008323C1">
      <w:pPr>
        <w:rPr>
          <w:rFonts w:eastAsia="Times New Roman"/>
        </w:rPr>
      </w:pPr>
    </w:p>
    <w:p w14:paraId="6ADBAF01" w14:textId="08D59947" w:rsidR="00F50002" w:rsidRDefault="00F50002" w:rsidP="00F50002">
      <w:pPr>
        <w:rPr>
          <w:rFonts w:eastAsia="Times New Roman"/>
        </w:rPr>
      </w:pPr>
    </w:p>
    <w:p w14:paraId="44FDEB17" w14:textId="77777777" w:rsidR="004560D4" w:rsidRPr="004560D4" w:rsidRDefault="004560D4" w:rsidP="004560D4"/>
    <w:p w14:paraId="4FF8BF1D" w14:textId="77777777" w:rsidR="00953E55" w:rsidRPr="00953E55" w:rsidRDefault="00953E55" w:rsidP="00953E55">
      <w:pPr>
        <w:pStyle w:val="a7"/>
        <w:shd w:val="clear" w:color="auto" w:fill="FFFFFF"/>
        <w:spacing w:before="75" w:beforeAutospacing="0" w:after="300" w:afterAutospacing="0" w:line="450" w:lineRule="atLeast"/>
        <w:ind w:firstLine="540"/>
        <w:rPr>
          <w:rFonts w:ascii="微软雅黑" w:eastAsia="微软雅黑" w:hAnsi="微软雅黑"/>
          <w:color w:val="555555"/>
          <w:sz w:val="27"/>
          <w:szCs w:val="27"/>
          <w:shd w:val="clear" w:color="auto" w:fill="FFFFFF"/>
        </w:rPr>
      </w:pPr>
    </w:p>
    <w:p w14:paraId="14C896E0" w14:textId="77777777" w:rsidR="00953E55" w:rsidRDefault="00953E55" w:rsidP="00953E55">
      <w:pPr>
        <w:rPr>
          <w:rFonts w:eastAsia="Times New Roman"/>
        </w:rPr>
      </w:pPr>
    </w:p>
    <w:p w14:paraId="6EF28DA5" w14:textId="77777777" w:rsidR="00953E55" w:rsidRDefault="00953E55" w:rsidP="001861B2">
      <w:pPr>
        <w:rPr>
          <w:rFonts w:ascii="微软雅黑" w:eastAsia="微软雅黑" w:hAnsi="微软雅黑"/>
          <w:color w:val="555555"/>
          <w:sz w:val="27"/>
          <w:szCs w:val="27"/>
          <w:shd w:val="clear" w:color="auto" w:fill="FFFFFF"/>
        </w:rPr>
      </w:pPr>
    </w:p>
    <w:p w14:paraId="77ED8ACB" w14:textId="77777777" w:rsidR="00953E55" w:rsidRPr="009422B8" w:rsidRDefault="00953E55" w:rsidP="001861B2">
      <w:pPr>
        <w:rPr>
          <w:rFonts w:eastAsia="Times New Roman"/>
        </w:rPr>
      </w:pPr>
    </w:p>
    <w:p w14:paraId="5C65EA8D" w14:textId="77777777" w:rsidR="003F22E8" w:rsidRPr="003F22E8" w:rsidRDefault="003F22E8" w:rsidP="003F22E8"/>
    <w:p w14:paraId="78EAC98B" w14:textId="69273234" w:rsidR="00CD4060" w:rsidRDefault="0068169C" w:rsidP="0068169C">
      <w:pPr>
        <w:pStyle w:val="2"/>
        <w:rPr>
          <w:shd w:val="clear" w:color="auto" w:fill="FFFFFF"/>
        </w:rPr>
      </w:pPr>
      <w:r>
        <w:rPr>
          <w:shd w:val="clear" w:color="auto" w:fill="FFFFFF"/>
        </w:rPr>
        <w:lastRenderedPageBreak/>
        <w:t xml:space="preserve">3.3 </w:t>
      </w:r>
      <w:r w:rsidR="00CD4060">
        <w:rPr>
          <w:rFonts w:hint="eastAsia"/>
          <w:shd w:val="clear" w:color="auto" w:fill="FFFFFF"/>
        </w:rPr>
        <w:t>物联网</w:t>
      </w:r>
    </w:p>
    <w:p w14:paraId="255C8B4B" w14:textId="77777777" w:rsidR="00F114BC" w:rsidRDefault="00F114BC" w:rsidP="00F114BC"/>
    <w:p w14:paraId="11BADBF7" w14:textId="17412FBD" w:rsidR="000D5996" w:rsidRDefault="00AE350F" w:rsidP="00AE350F">
      <w:pPr>
        <w:pStyle w:val="3"/>
      </w:pPr>
      <w:r>
        <w:t>3.3.1</w:t>
      </w:r>
      <w:r>
        <w:t>传统的物联网模式</w:t>
      </w:r>
    </w:p>
    <w:p w14:paraId="48954BC0" w14:textId="67327242" w:rsidR="000D5996" w:rsidRPr="00EF7D4E" w:rsidRDefault="00EF7D4E" w:rsidP="00F114BC">
      <w:pPr>
        <w:rPr>
          <w:rFonts w:ascii="微软雅黑" w:eastAsia="微软雅黑" w:hAnsi="微软雅黑"/>
          <w:color w:val="555555"/>
          <w:sz w:val="27"/>
          <w:szCs w:val="27"/>
          <w:shd w:val="clear" w:color="auto" w:fill="FFFFFF"/>
        </w:rPr>
      </w:pPr>
      <w:r>
        <w:rPr>
          <w:rFonts w:ascii="微软雅黑" w:eastAsia="微软雅黑" w:hAnsi="微软雅黑"/>
          <w:color w:val="555555"/>
          <w:sz w:val="27"/>
          <w:szCs w:val="27"/>
          <w:shd w:val="clear" w:color="auto" w:fill="FFFFFF"/>
        </w:rPr>
        <w:t xml:space="preserve">    </w:t>
      </w:r>
      <w:r w:rsidRPr="00EF7D4E">
        <w:rPr>
          <w:rFonts w:ascii="微软雅黑" w:eastAsia="微软雅黑" w:hAnsi="微软雅黑" w:hint="eastAsia"/>
          <w:color w:val="555555"/>
          <w:sz w:val="27"/>
          <w:szCs w:val="27"/>
          <w:shd w:val="clear" w:color="auto" w:fill="FFFFFF"/>
        </w:rPr>
        <w:t>由一个中心化的数据中心收集所有已联接设备的信息，但这样一来</w:t>
      </w:r>
      <w:r w:rsidR="00F016E6">
        <w:rPr>
          <w:rFonts w:ascii="微软雅黑" w:eastAsia="微软雅黑" w:hAnsi="微软雅黑"/>
          <w:color w:val="555555"/>
          <w:sz w:val="27"/>
          <w:szCs w:val="27"/>
          <w:shd w:val="clear" w:color="auto" w:fill="FFFFFF"/>
        </w:rPr>
        <w:t>，</w:t>
      </w:r>
      <w:r w:rsidRPr="00EF7D4E">
        <w:rPr>
          <w:rFonts w:ascii="微软雅黑" w:eastAsia="微软雅黑" w:hAnsi="微软雅黑" w:hint="eastAsia"/>
          <w:color w:val="555555"/>
          <w:sz w:val="27"/>
          <w:szCs w:val="27"/>
          <w:shd w:val="clear" w:color="auto" w:fill="FFFFFF"/>
        </w:rPr>
        <w:t>在生命周期成本、收入方面有严重缺陷</w:t>
      </w:r>
      <w:r w:rsidR="00F45B96">
        <w:rPr>
          <w:rFonts w:ascii="微软雅黑" w:eastAsia="微软雅黑" w:hAnsi="微软雅黑"/>
          <w:color w:val="555555"/>
          <w:sz w:val="27"/>
          <w:szCs w:val="27"/>
          <w:shd w:val="clear" w:color="auto" w:fill="FFFFFF"/>
        </w:rPr>
        <w:t>。</w:t>
      </w:r>
      <w:r w:rsidRPr="00EF7D4E">
        <w:rPr>
          <w:rFonts w:ascii="微软雅黑" w:eastAsia="微软雅黑" w:hAnsi="微软雅黑" w:hint="eastAsia"/>
          <w:color w:val="555555"/>
          <w:sz w:val="27"/>
          <w:szCs w:val="27"/>
          <w:shd w:val="clear" w:color="auto" w:fill="FFFFFF"/>
        </w:rPr>
        <w:t>为了解决这个问题，每个设备都得能自我管理，这样就无需经常做人工维护——这意味着，设备的运行环境应该是去中心化的，它们彼此相连，形成分布式云网络。</w:t>
      </w:r>
    </w:p>
    <w:p w14:paraId="3AD12008" w14:textId="2A52241F" w:rsidR="00AE350F" w:rsidRDefault="006F305B" w:rsidP="00703B21">
      <w:pPr>
        <w:ind w:firstLine="420"/>
        <w:rPr>
          <w:rFonts w:ascii="微软雅黑" w:eastAsia="微软雅黑" w:hAnsi="微软雅黑"/>
          <w:color w:val="555555"/>
          <w:sz w:val="27"/>
          <w:szCs w:val="27"/>
          <w:shd w:val="clear" w:color="auto" w:fill="FFFFFF"/>
        </w:rPr>
      </w:pPr>
      <w:r w:rsidRPr="006F305B">
        <w:rPr>
          <w:rFonts w:ascii="微软雅黑" w:eastAsia="微软雅黑" w:hAnsi="微软雅黑" w:hint="eastAsia"/>
          <w:color w:val="555555"/>
          <w:sz w:val="27"/>
          <w:szCs w:val="27"/>
          <w:shd w:val="clear" w:color="auto" w:fill="FFFFFF"/>
        </w:rPr>
        <w:t>这种模式则是可持续的——只要设备还存在，整个网络的生命周期就可以变得非常长，同时运行成本可以显著降低。而要打造这样一种分布式云网络，就得解决节点信任问题——在传统的中心化系统中，信任机制比较容易建立，毕竟存在一个中央机构来管理所有设备和各个节点的身份。但对于潜在数量在百亿级的联网设备而言，这几乎不可能做到。</w:t>
      </w:r>
    </w:p>
    <w:p w14:paraId="470E8EE9" w14:textId="0B6A14C8" w:rsidR="00DE7560" w:rsidRPr="006F305B" w:rsidRDefault="004A7159" w:rsidP="004A7159">
      <w:pPr>
        <w:pStyle w:val="3"/>
        <w:rPr>
          <w:shd w:val="clear" w:color="auto" w:fill="FFFFFF"/>
        </w:rPr>
      </w:pPr>
      <w:r>
        <w:rPr>
          <w:shd w:val="clear" w:color="auto" w:fill="FFFFFF"/>
        </w:rPr>
        <w:t>3.3.2</w:t>
      </w:r>
      <w:r>
        <w:rPr>
          <w:rFonts w:hint="eastAsia"/>
          <w:shd w:val="clear" w:color="auto" w:fill="FFFFFF"/>
        </w:rPr>
        <w:t>区块链</w:t>
      </w:r>
      <w:r>
        <w:rPr>
          <w:shd w:val="clear" w:color="auto" w:fill="FFFFFF"/>
        </w:rPr>
        <w:t>物联网</w:t>
      </w:r>
    </w:p>
    <w:p w14:paraId="6228BFF3" w14:textId="192E27E7" w:rsidR="00B64ED5" w:rsidRDefault="00B64ED5" w:rsidP="00B64ED5">
      <w:pPr>
        <w:pStyle w:val="a7"/>
        <w:shd w:val="clear" w:color="auto" w:fill="FFFFFF"/>
        <w:spacing w:before="0" w:beforeAutospacing="0" w:after="150" w:afterAutospacing="0" w:line="420" w:lineRule="atLeast"/>
        <w:ind w:firstLine="420"/>
        <w:rPr>
          <w:rFonts w:ascii="微软雅黑" w:eastAsia="微软雅黑" w:hAnsi="微软雅黑"/>
          <w:color w:val="555555"/>
        </w:rPr>
      </w:pPr>
      <w:r>
        <w:rPr>
          <w:rFonts w:ascii="微软雅黑" w:eastAsia="微软雅黑" w:hAnsi="微软雅黑" w:hint="eastAsia"/>
          <w:color w:val="555555"/>
        </w:rPr>
        <w:t>超过十亿台智能的、可连接设备组成了今天的物联网。未来构成物联网的设备将超过数千亿台，我们将迎来物联网席卷电子行业和其它行业的临界点。</w:t>
      </w:r>
    </w:p>
    <w:p w14:paraId="5058B5F4" w14:textId="77777777" w:rsidR="00B64ED5" w:rsidRDefault="00B64ED5" w:rsidP="00B64ED5">
      <w:pPr>
        <w:pStyle w:val="a7"/>
        <w:shd w:val="clear" w:color="auto" w:fill="FFFFFF"/>
        <w:spacing w:before="0" w:beforeAutospacing="0" w:after="150" w:afterAutospacing="0" w:line="420" w:lineRule="atLeast"/>
        <w:rPr>
          <w:rFonts w:ascii="微软雅黑" w:eastAsia="微软雅黑" w:hAnsi="微软雅黑"/>
          <w:color w:val="555555"/>
        </w:rPr>
      </w:pPr>
      <w:r>
        <w:rPr>
          <w:rFonts w:ascii="微软雅黑" w:eastAsia="微软雅黑" w:hAnsi="微软雅黑" w:hint="eastAsia"/>
          <w:color w:val="555555"/>
        </w:rPr>
        <w:t xml:space="preserve">　　但是，一个智能、安全和高效的未来，受阻于订阅费用、无所不在的广告和不怀好意的监控。为了消除人们对物联网隐私的担忧，建立对物联网的信</w:t>
      </w:r>
      <w:r>
        <w:rPr>
          <w:rFonts w:ascii="微软雅黑" w:eastAsia="微软雅黑" w:hAnsi="微软雅黑" w:hint="eastAsia"/>
          <w:color w:val="555555"/>
        </w:rPr>
        <w:lastRenderedPageBreak/>
        <w:t>任，使得物联规模从数十亿台设备增长到数千亿台设备，电子行业的企业高管们需要从根本上重新思考技术策略、商业模式和设计原则。</w:t>
      </w:r>
    </w:p>
    <w:p w14:paraId="764921F6" w14:textId="77777777" w:rsidR="00B64ED5" w:rsidRDefault="00B64ED5" w:rsidP="00B64ED5">
      <w:pPr>
        <w:pStyle w:val="4"/>
      </w:pPr>
      <w:r>
        <w:t xml:space="preserve">1 </w:t>
      </w:r>
      <w:r>
        <w:t>现代计算的革命：从大型主机到门把手</w:t>
      </w:r>
    </w:p>
    <w:p w14:paraId="6EA8CFC7" w14:textId="77777777" w:rsidR="00B64ED5" w:rsidRDefault="00B64ED5" w:rsidP="00703B21">
      <w:pPr>
        <w:autoSpaceDE w:val="0"/>
        <w:autoSpaceDN w:val="0"/>
        <w:adjustRightInd w:val="0"/>
        <w:ind w:firstLine="420"/>
        <w:rPr>
          <w:rFonts w:ascii="Arial" w:hAnsi="Arial" w:cs="Arial"/>
          <w:color w:val="434343"/>
          <w:sz w:val="32"/>
          <w:szCs w:val="32"/>
        </w:rPr>
      </w:pPr>
      <w:r>
        <w:rPr>
          <w:rFonts w:ascii="Arial" w:hAnsi="Arial" w:cs="Arial"/>
          <w:color w:val="434343"/>
          <w:sz w:val="32"/>
          <w:szCs w:val="32"/>
        </w:rPr>
        <w:t>由于技术的不断发展，大型主机被小型计算机超越，然后是个人计算机，再然后就是最近的智能手机和平板计算机，再往下就是：智能设备。</w:t>
      </w:r>
    </w:p>
    <w:p w14:paraId="5D37F768"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每次计算的成本下降一个量级，它将会使得计算设备的数量增长一个数量级。每次计算革命不仅使得计算设备的数量暴增，而且实现暴增</w:t>
      </w:r>
      <w:r>
        <w:rPr>
          <w:rFonts w:ascii="Arial" w:hAnsi="Arial" w:cs="Arial"/>
          <w:color w:val="434343"/>
          <w:sz w:val="32"/>
          <w:szCs w:val="32"/>
        </w:rPr>
        <w:t>(</w:t>
      </w:r>
      <w:r>
        <w:rPr>
          <w:rFonts w:ascii="Arial" w:hAnsi="Arial" w:cs="Arial"/>
          <w:color w:val="434343"/>
          <w:sz w:val="32"/>
          <w:szCs w:val="32"/>
        </w:rPr>
        <w:t>所需</w:t>
      </w:r>
      <w:r>
        <w:rPr>
          <w:rFonts w:ascii="Arial" w:hAnsi="Arial" w:cs="Arial"/>
          <w:color w:val="434343"/>
          <w:sz w:val="32"/>
          <w:szCs w:val="32"/>
        </w:rPr>
        <w:t>)</w:t>
      </w:r>
      <w:r>
        <w:rPr>
          <w:rFonts w:ascii="Arial" w:hAnsi="Arial" w:cs="Arial"/>
          <w:color w:val="434343"/>
          <w:sz w:val="32"/>
          <w:szCs w:val="32"/>
        </w:rPr>
        <w:t>的时间越来越少。</w:t>
      </w:r>
    </w:p>
    <w:p w14:paraId="471B4332"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有数以千亿计的智能设备连接而成的物联网，将是下一次的计算革命，在某种程度上，它将与以往的几次计算革命相似。但是，在其它一些方面，物联网计算革命代表了一种全新的途径。现在的计算已经遍及生活中的许多设备了，从厨房到汽车，但是，这种廉价和具有扩展性的专用计算具有本质上的不足：只针对特定应用的嵌入式计算。</w:t>
      </w:r>
    </w:p>
    <w:p w14:paraId="7BEDBD03"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物联网的新颖和强大之处在于，它从专用计算升级到通用计算。通用计算机是连接的系统，具有多功能的用途，能够很容易地被升级和重新编程。</w:t>
      </w:r>
    </w:p>
    <w:p w14:paraId="6A7912D9" w14:textId="77777777" w:rsidR="00B64ED5" w:rsidRDefault="00B64ED5" w:rsidP="00B64ED5">
      <w:pPr>
        <w:ind w:firstLine="640"/>
        <w:rPr>
          <w:rFonts w:ascii="Arial" w:hAnsi="Arial" w:cs="Arial"/>
          <w:color w:val="434343"/>
          <w:sz w:val="32"/>
          <w:szCs w:val="32"/>
        </w:rPr>
      </w:pPr>
      <w:r>
        <w:rPr>
          <w:rFonts w:ascii="Arial" w:hAnsi="Arial" w:cs="Arial"/>
          <w:color w:val="434343"/>
          <w:sz w:val="32"/>
          <w:szCs w:val="32"/>
        </w:rPr>
        <w:t>由于摩尔定律，现在制作一个具有通用计算能力的设备，要比制作一个定制化的嵌入式设备更加便宜和容易。</w:t>
      </w:r>
      <w:r>
        <w:rPr>
          <w:rFonts w:ascii="Arial" w:hAnsi="Arial" w:cs="Arial"/>
          <w:color w:val="434343"/>
          <w:sz w:val="32"/>
          <w:szCs w:val="32"/>
        </w:rPr>
        <w:lastRenderedPageBreak/>
        <w:t>在不远的未来，从门把手到电灯泡这样的设备，将具有第一代智能手机般的计算和连接能力。</w:t>
      </w:r>
    </w:p>
    <w:p w14:paraId="41D50B4A" w14:textId="77777777" w:rsidR="00B64ED5" w:rsidRPr="00B96237" w:rsidRDefault="00B64ED5" w:rsidP="00B64ED5">
      <w:pPr>
        <w:pStyle w:val="4"/>
      </w:pPr>
      <w:r>
        <w:t>2</w:t>
      </w:r>
      <w:r>
        <w:t>多种技术革命带来的影响</w:t>
      </w:r>
    </w:p>
    <w:p w14:paraId="251EE469" w14:textId="77777777" w:rsidR="00B64ED5" w:rsidRDefault="00B64ED5" w:rsidP="00B64ED5">
      <w:pPr>
        <w:ind w:firstLine="420"/>
      </w:pPr>
      <w:r>
        <w:rPr>
          <w:rFonts w:ascii="Arial" w:hAnsi="Arial" w:cs="Arial"/>
          <w:color w:val="434343"/>
          <w:sz w:val="32"/>
          <w:szCs w:val="32"/>
        </w:rPr>
        <w:t>与廉价的通用计算设备的爆发相伴随的，还有廉价的感应器和致动器，已经廉价到可以嵌入到即使用不到它们的设备中。云计算技术的巨大的发展，使得存储和分析由这些感应器产生的数据变得可行。由于无处不在的连接和数以十亿计的</w:t>
      </w:r>
      <w:r>
        <w:rPr>
          <w:rFonts w:ascii="Arial" w:hAnsi="Arial" w:cs="Arial"/>
          <w:color w:val="434343"/>
          <w:sz w:val="32"/>
          <w:szCs w:val="32"/>
        </w:rPr>
        <w:t>IPV6</w:t>
      </w:r>
      <w:r>
        <w:rPr>
          <w:rFonts w:ascii="Arial" w:hAnsi="Arial" w:cs="Arial"/>
          <w:color w:val="434343"/>
          <w:sz w:val="32"/>
          <w:szCs w:val="32"/>
        </w:rPr>
        <w:t>地址，</w:t>
      </w:r>
      <w:r>
        <w:rPr>
          <w:rFonts w:ascii="Arial" w:hAnsi="Arial" w:cs="Arial"/>
          <w:color w:val="434343"/>
          <w:sz w:val="32"/>
          <w:szCs w:val="32"/>
        </w:rPr>
        <w:t xml:space="preserve"> 2020</w:t>
      </w:r>
      <w:r>
        <w:rPr>
          <w:rFonts w:ascii="Arial" w:hAnsi="Arial" w:cs="Arial"/>
          <w:color w:val="434343"/>
          <w:sz w:val="32"/>
          <w:szCs w:val="32"/>
        </w:rPr>
        <w:t>年互相连接的设备将超过</w:t>
      </w:r>
      <w:r>
        <w:rPr>
          <w:rFonts w:ascii="Arial" w:hAnsi="Arial" w:cs="Arial"/>
          <w:color w:val="434343"/>
          <w:sz w:val="32"/>
          <w:szCs w:val="32"/>
        </w:rPr>
        <w:t>250</w:t>
      </w:r>
      <w:r>
        <w:rPr>
          <w:rFonts w:ascii="Arial" w:hAnsi="Arial" w:cs="Arial"/>
          <w:color w:val="434343"/>
          <w:sz w:val="32"/>
          <w:szCs w:val="32"/>
        </w:rPr>
        <w:t>亿台，</w:t>
      </w:r>
      <w:r>
        <w:rPr>
          <w:rFonts w:ascii="Arial" w:hAnsi="Arial" w:cs="Arial"/>
          <w:color w:val="434343"/>
          <w:sz w:val="32"/>
          <w:szCs w:val="32"/>
        </w:rPr>
        <w:t>2009</w:t>
      </w:r>
      <w:r>
        <w:rPr>
          <w:rFonts w:ascii="Arial" w:hAnsi="Arial" w:cs="Arial"/>
          <w:color w:val="434343"/>
          <w:sz w:val="32"/>
          <w:szCs w:val="32"/>
        </w:rPr>
        <w:t>年是</w:t>
      </w:r>
      <w:r>
        <w:rPr>
          <w:rFonts w:ascii="Arial" w:hAnsi="Arial" w:cs="Arial"/>
          <w:color w:val="434343"/>
          <w:sz w:val="32"/>
          <w:szCs w:val="32"/>
        </w:rPr>
        <w:t>25</w:t>
      </w:r>
      <w:r>
        <w:rPr>
          <w:rFonts w:ascii="Arial" w:hAnsi="Arial" w:cs="Arial"/>
          <w:color w:val="434343"/>
          <w:sz w:val="32"/>
          <w:szCs w:val="32"/>
        </w:rPr>
        <w:t>亿台，现在是</w:t>
      </w:r>
      <w:r>
        <w:rPr>
          <w:rFonts w:ascii="Arial" w:hAnsi="Arial" w:cs="Arial"/>
          <w:color w:val="434343"/>
          <w:sz w:val="32"/>
          <w:szCs w:val="32"/>
        </w:rPr>
        <w:t>100</w:t>
      </w:r>
      <w:r>
        <w:rPr>
          <w:rFonts w:ascii="Arial" w:hAnsi="Arial" w:cs="Arial"/>
          <w:color w:val="434343"/>
          <w:sz w:val="32"/>
          <w:szCs w:val="32"/>
        </w:rPr>
        <w:t>亿台</w:t>
      </w:r>
    </w:p>
    <w:p w14:paraId="2D2D5169"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在未来，不断开放的网络服务应用程序接口</w:t>
      </w:r>
      <w:r>
        <w:rPr>
          <w:rFonts w:ascii="Arial" w:hAnsi="Arial" w:cs="Arial"/>
          <w:color w:val="434343"/>
          <w:sz w:val="32"/>
          <w:szCs w:val="32"/>
        </w:rPr>
        <w:t>(APIs)</w:t>
      </w:r>
      <w:r>
        <w:rPr>
          <w:rFonts w:ascii="Arial" w:hAnsi="Arial" w:cs="Arial"/>
          <w:color w:val="434343"/>
          <w:sz w:val="32"/>
          <w:szCs w:val="32"/>
        </w:rPr>
        <w:t>将允许设备进行连接，和作为复杂的多厂家网络的一部分，协同工作。</w:t>
      </w:r>
      <w:r>
        <w:rPr>
          <w:rFonts w:ascii="Arial" w:hAnsi="Arial" w:cs="Arial"/>
          <w:color w:val="434343"/>
          <w:sz w:val="32"/>
          <w:szCs w:val="32"/>
        </w:rPr>
        <w:t>3D</w:t>
      </w:r>
      <w:r>
        <w:rPr>
          <w:rFonts w:ascii="Arial" w:hAnsi="Arial" w:cs="Arial"/>
          <w:color w:val="434343"/>
          <w:sz w:val="32"/>
          <w:szCs w:val="32"/>
        </w:rPr>
        <w:t>打印和数字化制造将使得制造商可以小批量地建立和部署生产设备，快速地创造新产品和提出解决方案。</w:t>
      </w:r>
    </w:p>
    <w:p w14:paraId="3E98E4A3" w14:textId="77777777" w:rsidR="00B64ED5" w:rsidRDefault="00B64ED5" w:rsidP="00B64ED5">
      <w:pPr>
        <w:ind w:firstLine="640"/>
        <w:rPr>
          <w:rFonts w:ascii="Arial" w:hAnsi="Arial" w:cs="Arial"/>
          <w:color w:val="434343"/>
          <w:sz w:val="32"/>
          <w:szCs w:val="32"/>
        </w:rPr>
      </w:pPr>
      <w:r>
        <w:rPr>
          <w:rFonts w:ascii="Arial" w:hAnsi="Arial" w:cs="Arial"/>
          <w:color w:val="434343"/>
          <w:sz w:val="32"/>
          <w:szCs w:val="32"/>
        </w:rPr>
        <w:t>如此一来，数以千亿计的设备将不再比现在非智能的设备更加昂贵，并能够运转，成为复杂的整合系统的一部分。如同以前的计算革命，物联网设备将导致计算成本再次下降一个数量级，从现在</w:t>
      </w:r>
      <w:r>
        <w:rPr>
          <w:rFonts w:ascii="Arial" w:hAnsi="Arial" w:cs="Arial"/>
          <w:color w:val="434343"/>
          <w:sz w:val="32"/>
          <w:szCs w:val="32"/>
        </w:rPr>
        <w:t>200-600</w:t>
      </w:r>
      <w:r>
        <w:rPr>
          <w:rFonts w:ascii="Arial" w:hAnsi="Arial" w:cs="Arial"/>
          <w:color w:val="434343"/>
          <w:sz w:val="32"/>
          <w:szCs w:val="32"/>
        </w:rPr>
        <w:t>美元的智能手机和平板计算机价格，下降到</w:t>
      </w:r>
      <w:r>
        <w:rPr>
          <w:rFonts w:ascii="Arial" w:hAnsi="Arial" w:cs="Arial"/>
          <w:color w:val="434343"/>
          <w:sz w:val="32"/>
          <w:szCs w:val="32"/>
        </w:rPr>
        <w:t>20</w:t>
      </w:r>
      <w:r>
        <w:rPr>
          <w:rFonts w:ascii="Arial" w:hAnsi="Arial" w:cs="Arial"/>
          <w:color w:val="434343"/>
          <w:sz w:val="32"/>
          <w:szCs w:val="32"/>
        </w:rPr>
        <w:t>美元的门把手和电灯泡。</w:t>
      </w:r>
    </w:p>
    <w:p w14:paraId="0A882399" w14:textId="77777777" w:rsidR="00B64ED5" w:rsidRDefault="00B64ED5" w:rsidP="00B64ED5"/>
    <w:p w14:paraId="23CA6B04" w14:textId="77777777" w:rsidR="00B64ED5" w:rsidRDefault="00B64ED5" w:rsidP="00B64ED5">
      <w:pPr>
        <w:pStyle w:val="4"/>
      </w:pPr>
      <w:r>
        <w:lastRenderedPageBreak/>
        <w:t>3</w:t>
      </w:r>
      <w:r>
        <w:t>为什么物联网需要重新启动</w:t>
      </w:r>
    </w:p>
    <w:p w14:paraId="27784867" w14:textId="77777777" w:rsidR="00B64ED5" w:rsidRDefault="00B64ED5" w:rsidP="00B64ED5">
      <w:pPr>
        <w:rPr>
          <w:rFonts w:ascii="Arial" w:hAnsi="Arial" w:cs="Arial"/>
          <w:color w:val="434343"/>
          <w:sz w:val="32"/>
          <w:szCs w:val="32"/>
        </w:rPr>
      </w:pPr>
      <w:r>
        <w:rPr>
          <w:rFonts w:ascii="Arial" w:hAnsi="Arial" w:cs="Arial"/>
          <w:color w:val="434343"/>
          <w:sz w:val="32"/>
          <w:szCs w:val="32"/>
        </w:rPr>
        <w:t>到目前为止，第一波物联网专注于高价值应用。这些应用在监控飞机引擎、自动化智能表和远距离健康护理管理领域取得了显而易见的成功。但是在许多领域对物联网的需求起步缓慢：只有</w:t>
      </w:r>
      <w:r>
        <w:rPr>
          <w:rFonts w:ascii="Arial" w:hAnsi="Arial" w:cs="Arial"/>
          <w:color w:val="434343"/>
          <w:sz w:val="32"/>
          <w:szCs w:val="32"/>
        </w:rPr>
        <w:t>30%</w:t>
      </w:r>
      <w:r>
        <w:rPr>
          <w:rFonts w:ascii="Arial" w:hAnsi="Arial" w:cs="Arial"/>
          <w:color w:val="434343"/>
          <w:sz w:val="32"/>
          <w:szCs w:val="32"/>
        </w:rPr>
        <w:t>的重工业装备实现了网络化和只有</w:t>
      </w:r>
      <w:r>
        <w:rPr>
          <w:rFonts w:ascii="Arial" w:hAnsi="Arial" w:cs="Arial"/>
          <w:color w:val="434343"/>
          <w:sz w:val="32"/>
          <w:szCs w:val="32"/>
        </w:rPr>
        <w:t>10%</w:t>
      </w:r>
      <w:r>
        <w:rPr>
          <w:rFonts w:ascii="Arial" w:hAnsi="Arial" w:cs="Arial"/>
          <w:color w:val="434343"/>
          <w:sz w:val="32"/>
          <w:szCs w:val="32"/>
        </w:rPr>
        <w:t>的智能电视用于收看互联网节目。也许对采用物联网技术最慢的领域是家庭自动化，消费者没有接受从智能牙刷到智能冰箱等家用设备。</w:t>
      </w:r>
    </w:p>
    <w:p w14:paraId="4C7E69FD" w14:textId="77777777" w:rsidR="00B64ED5" w:rsidRDefault="00B64ED5" w:rsidP="00B64ED5">
      <w:pPr>
        <w:rPr>
          <w:rFonts w:ascii="Arial" w:hAnsi="Arial" w:cs="Arial"/>
          <w:color w:val="434343"/>
          <w:sz w:val="32"/>
          <w:szCs w:val="32"/>
        </w:rPr>
      </w:pPr>
    </w:p>
    <w:p w14:paraId="28B4EF32"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b/>
          <w:bCs/>
          <w:color w:val="434343"/>
          <w:sz w:val="32"/>
          <w:szCs w:val="32"/>
        </w:rPr>
        <w:t>挑战</w:t>
      </w:r>
      <w:r>
        <w:rPr>
          <w:rFonts w:ascii="Arial" w:hAnsi="Arial" w:cs="Arial"/>
          <w:b/>
          <w:bCs/>
          <w:color w:val="434343"/>
          <w:sz w:val="32"/>
          <w:szCs w:val="32"/>
        </w:rPr>
        <w:t>1</w:t>
      </w:r>
      <w:r>
        <w:rPr>
          <w:rFonts w:ascii="Arial" w:hAnsi="Arial" w:cs="Arial"/>
          <w:b/>
          <w:bCs/>
          <w:color w:val="434343"/>
          <w:sz w:val="32"/>
          <w:szCs w:val="32"/>
        </w:rPr>
        <w:t>：连接成本</w:t>
      </w:r>
    </w:p>
    <w:p w14:paraId="4049144D"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在物联网的收入不能达到市场预期时，物联网的成本仍过分地高。许多现有的物联网解决方案成本十分高，因为除了这些服务的中间人成本以外，与中心化云和大型服务器群相关的基础设施和维护的成本十分高。</w:t>
      </w:r>
    </w:p>
    <w:p w14:paraId="4E9C9E38"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现在的物联网解决方案还存在服务供给和顾客期望的不匹配。以往信息技术行业的成本和收入一直是非常一致的。虽然大型服务器的使用寿命长达很多年，但是生产厂商与买家签订了支持合同。个人电脑和智能手机没有如此利润丰厚的支持计划，但是，它们的产品生命周期更短，这就不是一个大问题。对于物联网，设备制造企业没有足够的利润弥补多年支持和维护设备所需的成本。支持和服</w:t>
      </w:r>
      <w:r>
        <w:rPr>
          <w:rFonts w:ascii="Arial" w:hAnsi="Arial" w:cs="Arial"/>
          <w:color w:val="434343"/>
          <w:sz w:val="32"/>
          <w:szCs w:val="32"/>
        </w:rPr>
        <w:lastRenderedPageBreak/>
        <w:t>务于数以千亿计的智能设备所需的成本将是十分巨大的</w:t>
      </w:r>
      <w:r>
        <w:rPr>
          <w:rFonts w:ascii="Arial" w:hAnsi="Arial" w:cs="Arial"/>
          <w:color w:val="434343"/>
          <w:sz w:val="32"/>
          <w:szCs w:val="32"/>
        </w:rPr>
        <w:t>-</w:t>
      </w:r>
      <w:r>
        <w:rPr>
          <w:rFonts w:ascii="Arial" w:hAnsi="Arial" w:cs="Arial"/>
          <w:color w:val="434343"/>
          <w:sz w:val="32"/>
          <w:szCs w:val="32"/>
        </w:rPr>
        <w:t>即使是维持分发升级软件的中心化服务器的成本也十分高。</w:t>
      </w:r>
    </w:p>
    <w:p w14:paraId="696EB8C9"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w:t>
      </w:r>
      <w:r>
        <w:rPr>
          <w:rFonts w:ascii="Arial" w:hAnsi="Arial" w:cs="Arial"/>
          <w:b/>
          <w:bCs/>
          <w:color w:val="434343"/>
          <w:sz w:val="32"/>
          <w:szCs w:val="32"/>
        </w:rPr>
        <w:t>挑战</w:t>
      </w:r>
      <w:r>
        <w:rPr>
          <w:rFonts w:ascii="Arial" w:hAnsi="Arial" w:cs="Arial"/>
          <w:b/>
          <w:bCs/>
          <w:color w:val="434343"/>
          <w:sz w:val="32"/>
          <w:szCs w:val="32"/>
        </w:rPr>
        <w:t>2</w:t>
      </w:r>
      <w:r>
        <w:rPr>
          <w:rFonts w:ascii="Arial" w:hAnsi="Arial" w:cs="Arial"/>
          <w:b/>
          <w:bCs/>
          <w:color w:val="434343"/>
          <w:sz w:val="32"/>
          <w:szCs w:val="32"/>
        </w:rPr>
        <w:t>：失去信任的互联网</w:t>
      </w:r>
    </w:p>
    <w:p w14:paraId="57B3ED2E"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互联网原本是建立在信任的基础上的。在后斯诺登时代，很明显人们不再信任互联网了。中心化的需要信任第三方的物联网解决方案现在成了一种不切实际的幻想。现在大多数物联网解决方案为无论是政府、生产厂商或者服务提供者等中心化的机构提供了，未经用户授权，就能够通过收集和分析用户数据，接近和控制用户的设备的能力。</w:t>
      </w:r>
    </w:p>
    <w:p w14:paraId="2C9EE8B6"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在物联网中，形成信任是非常困难的，而且维持信任的成本非常高，如果不是不可能的话。然而，为了物联网被人们广泛应用，隐私和匿名性必须被整合到物联网的设计中，给予用户控制自己隐私的能力。</w:t>
      </w:r>
    </w:p>
    <w:p w14:paraId="67525047"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目前的安全模型是基于封闭源代码的方法</w:t>
      </w:r>
      <w:r>
        <w:rPr>
          <w:rFonts w:ascii="Arial" w:hAnsi="Arial" w:cs="Arial"/>
          <w:color w:val="434343"/>
          <w:sz w:val="32"/>
          <w:szCs w:val="32"/>
        </w:rPr>
        <w:t>(</w:t>
      </w:r>
      <w:r>
        <w:rPr>
          <w:rFonts w:ascii="Arial" w:hAnsi="Arial" w:cs="Arial"/>
          <w:color w:val="434343"/>
          <w:sz w:val="32"/>
          <w:szCs w:val="32"/>
        </w:rPr>
        <w:t>经常被称为</w:t>
      </w:r>
      <w:r>
        <w:rPr>
          <w:rFonts w:ascii="Arial" w:hAnsi="Arial" w:cs="Arial"/>
          <w:color w:val="434343"/>
          <w:sz w:val="32"/>
          <w:szCs w:val="32"/>
        </w:rPr>
        <w:t>”</w:t>
      </w:r>
      <w:r>
        <w:rPr>
          <w:rFonts w:ascii="Arial" w:hAnsi="Arial" w:cs="Arial"/>
          <w:color w:val="434343"/>
          <w:sz w:val="32"/>
          <w:szCs w:val="32"/>
        </w:rPr>
        <w:t>不公开即安全</w:t>
      </w:r>
      <w:r>
        <w:rPr>
          <w:rFonts w:ascii="Arial" w:hAnsi="Arial" w:cs="Arial"/>
          <w:color w:val="434343"/>
          <w:sz w:val="32"/>
          <w:szCs w:val="32"/>
        </w:rPr>
        <w:t>”)</w:t>
      </w:r>
      <w:r>
        <w:rPr>
          <w:rFonts w:ascii="Arial" w:hAnsi="Arial" w:cs="Arial"/>
          <w:color w:val="434343"/>
          <w:sz w:val="32"/>
          <w:szCs w:val="32"/>
        </w:rPr>
        <w:t>已经被废弃，必须被一种新的方法</w:t>
      </w:r>
      <w:r>
        <w:rPr>
          <w:rFonts w:ascii="Arial" w:hAnsi="Arial" w:cs="Arial"/>
          <w:color w:val="434343"/>
          <w:sz w:val="32"/>
          <w:szCs w:val="32"/>
        </w:rPr>
        <w:t>-</w:t>
      </w:r>
      <w:r>
        <w:rPr>
          <w:rFonts w:ascii="Arial" w:hAnsi="Arial" w:cs="Arial"/>
          <w:color w:val="434343"/>
          <w:sz w:val="32"/>
          <w:szCs w:val="32"/>
        </w:rPr>
        <w:t>公开即安全</w:t>
      </w:r>
      <w:r>
        <w:rPr>
          <w:rFonts w:ascii="Arial" w:hAnsi="Arial" w:cs="Arial"/>
          <w:color w:val="434343"/>
          <w:sz w:val="32"/>
          <w:szCs w:val="32"/>
        </w:rPr>
        <w:t>-</w:t>
      </w:r>
      <w:r>
        <w:rPr>
          <w:rFonts w:ascii="Arial" w:hAnsi="Arial" w:cs="Arial"/>
          <w:color w:val="434343"/>
          <w:sz w:val="32"/>
          <w:szCs w:val="32"/>
        </w:rPr>
        <w:t>所取代。为了实现这一点，升级到开源软件是必需的。尽管开源系统现在可能仍然容易遭受事故和可利用性不佳，但是它们不易受到政府干涉和其它定向攻击，所以对开源系统在家庭自动化、汽车及其它设备联网化领域大有可为。</w:t>
      </w:r>
    </w:p>
    <w:p w14:paraId="5BDE9C8B"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w:t>
      </w:r>
      <w:r>
        <w:rPr>
          <w:rFonts w:ascii="Arial" w:hAnsi="Arial" w:cs="Arial"/>
          <w:b/>
          <w:bCs/>
          <w:color w:val="434343"/>
          <w:sz w:val="32"/>
          <w:szCs w:val="32"/>
        </w:rPr>
        <w:t>挑战</w:t>
      </w:r>
      <w:r>
        <w:rPr>
          <w:rFonts w:ascii="Arial" w:hAnsi="Arial" w:cs="Arial"/>
          <w:b/>
          <w:bCs/>
          <w:color w:val="434343"/>
          <w:sz w:val="32"/>
          <w:szCs w:val="32"/>
        </w:rPr>
        <w:t>3</w:t>
      </w:r>
      <w:r>
        <w:rPr>
          <w:rFonts w:ascii="Arial" w:hAnsi="Arial" w:cs="Arial"/>
          <w:b/>
          <w:bCs/>
          <w:color w:val="434343"/>
          <w:sz w:val="32"/>
          <w:szCs w:val="32"/>
        </w:rPr>
        <w:t>：设备制造商会过时</w:t>
      </w:r>
    </w:p>
    <w:p w14:paraId="062857CB"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lastRenderedPageBreak/>
        <w:t xml:space="preserve">　　尽管许多公司迅速地进入智能连接设备市场，但是他们并没有发现在该领域生存发展非常困难。消费者每</w:t>
      </w:r>
      <w:r>
        <w:rPr>
          <w:rFonts w:ascii="Arial" w:hAnsi="Arial" w:cs="Arial"/>
          <w:color w:val="434343"/>
          <w:sz w:val="32"/>
          <w:szCs w:val="32"/>
        </w:rPr>
        <w:t>18</w:t>
      </w:r>
      <w:r>
        <w:rPr>
          <w:rFonts w:ascii="Arial" w:hAnsi="Arial" w:cs="Arial"/>
          <w:color w:val="434343"/>
          <w:sz w:val="32"/>
          <w:szCs w:val="32"/>
        </w:rPr>
        <w:t>到</w:t>
      </w:r>
      <w:r>
        <w:rPr>
          <w:rFonts w:ascii="Arial" w:hAnsi="Arial" w:cs="Arial"/>
          <w:color w:val="434343"/>
          <w:sz w:val="32"/>
          <w:szCs w:val="32"/>
        </w:rPr>
        <w:t>36</w:t>
      </w:r>
      <w:r>
        <w:rPr>
          <w:rFonts w:ascii="Arial" w:hAnsi="Arial" w:cs="Arial"/>
          <w:color w:val="434343"/>
          <w:sz w:val="32"/>
          <w:szCs w:val="32"/>
        </w:rPr>
        <w:t>个月就会更换智能手机和个人电脑，但是对于像门锁</w:t>
      </w:r>
      <w:r>
        <w:rPr>
          <w:rFonts w:ascii="Arial" w:hAnsi="Arial" w:cs="Arial"/>
          <w:color w:val="434343"/>
          <w:sz w:val="32"/>
          <w:szCs w:val="32"/>
        </w:rPr>
        <w:t>LED</w:t>
      </w:r>
      <w:r>
        <w:rPr>
          <w:rFonts w:ascii="Arial" w:hAnsi="Arial" w:cs="Arial"/>
          <w:color w:val="434343"/>
          <w:sz w:val="32"/>
          <w:szCs w:val="32"/>
        </w:rPr>
        <w:t>灯泡和其它物联网的基础设施的寿命将长达数年，甚至数十年。</w:t>
      </w:r>
    </w:p>
    <w:p w14:paraId="54BCAB4F"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举例说明，汽车的平均使用寿命是</w:t>
      </w:r>
      <w:r>
        <w:rPr>
          <w:rFonts w:ascii="Arial" w:hAnsi="Arial" w:cs="Arial"/>
          <w:color w:val="434343"/>
          <w:sz w:val="32"/>
          <w:szCs w:val="32"/>
        </w:rPr>
        <w:t>10</w:t>
      </w:r>
      <w:r>
        <w:rPr>
          <w:rFonts w:ascii="Arial" w:hAnsi="Arial" w:cs="Arial"/>
          <w:color w:val="434343"/>
          <w:sz w:val="32"/>
          <w:szCs w:val="32"/>
        </w:rPr>
        <w:t>年，美国房屋的平均使用寿命是</w:t>
      </w:r>
      <w:r>
        <w:rPr>
          <w:rFonts w:ascii="Arial" w:hAnsi="Arial" w:cs="Arial"/>
          <w:color w:val="434343"/>
          <w:sz w:val="32"/>
          <w:szCs w:val="32"/>
        </w:rPr>
        <w:t>39</w:t>
      </w:r>
      <w:r>
        <w:rPr>
          <w:rFonts w:ascii="Arial" w:hAnsi="Arial" w:cs="Arial"/>
          <w:color w:val="434343"/>
          <w:sz w:val="32"/>
          <w:szCs w:val="32"/>
        </w:rPr>
        <w:t>年，公路、铁路和航空运输系统的预期使用寿命超过</w:t>
      </w:r>
      <w:r>
        <w:rPr>
          <w:rFonts w:ascii="Arial" w:hAnsi="Arial" w:cs="Arial"/>
          <w:color w:val="434343"/>
          <w:sz w:val="32"/>
          <w:szCs w:val="32"/>
        </w:rPr>
        <w:t>50</w:t>
      </w:r>
      <w:r>
        <w:rPr>
          <w:rFonts w:ascii="Arial" w:hAnsi="Arial" w:cs="Arial"/>
          <w:color w:val="434343"/>
          <w:sz w:val="32"/>
          <w:szCs w:val="32"/>
        </w:rPr>
        <w:t>年。存在安全缺陷的门锁对仓库公司和门锁制造商的声誉而言，是一场灾难。在物联网世界，在过长的设备生命周期中，软件更新和设备维修成本将在长达数十年中增加制造商的负担，设备还在用，制造商已经倒闭了。</w:t>
      </w:r>
    </w:p>
    <w:p w14:paraId="6504E81D"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w:t>
      </w:r>
      <w:r>
        <w:rPr>
          <w:rFonts w:ascii="Arial" w:hAnsi="Arial" w:cs="Arial"/>
          <w:b/>
          <w:bCs/>
          <w:color w:val="434343"/>
          <w:sz w:val="32"/>
          <w:szCs w:val="32"/>
        </w:rPr>
        <w:t>挑战</w:t>
      </w:r>
      <w:r>
        <w:rPr>
          <w:rFonts w:ascii="Arial" w:hAnsi="Arial" w:cs="Arial"/>
          <w:b/>
          <w:bCs/>
          <w:color w:val="434343"/>
          <w:sz w:val="32"/>
          <w:szCs w:val="32"/>
        </w:rPr>
        <w:t>4</w:t>
      </w:r>
      <w:r>
        <w:rPr>
          <w:rFonts w:ascii="Arial" w:hAnsi="Arial" w:cs="Arial"/>
          <w:b/>
          <w:bCs/>
          <w:color w:val="434343"/>
          <w:sz w:val="32"/>
          <w:szCs w:val="32"/>
        </w:rPr>
        <w:t>：缺少使用价值</w:t>
      </w:r>
    </w:p>
    <w:p w14:paraId="08498864"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现在许多物联网解决方案缺少有意义的价值创造。许多联网设备的价值只是它们与网络连接，但是简单地连接到网络并不能使得一个设备更加智能或者更好。联网和智能只是设备产生更好产品和服务的一种手段，而不是最终目的。</w:t>
      </w:r>
    </w:p>
    <w:p w14:paraId="08020E5E"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制造商认为用户会接受他们为了一些功能，例如产品质量跟踪功能，增加成本和复杂性，这纯粹是痴心妄想。一台智能、连接物联网的烤面包机是没有价值的，除非它能烤出更好吃的面包。为数不多的、成功的智能设备制造</w:t>
      </w:r>
      <w:r>
        <w:rPr>
          <w:rFonts w:ascii="Arial" w:hAnsi="Arial" w:cs="Arial"/>
          <w:color w:val="434343"/>
          <w:sz w:val="32"/>
          <w:szCs w:val="32"/>
        </w:rPr>
        <w:lastRenderedPageBreak/>
        <w:t>商重视简单实用的价值。他们提高设备的核心功能和用户体验，并不要求订阅服务或者应用程序。</w:t>
      </w:r>
    </w:p>
    <w:p w14:paraId="51EDDBCD"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w:t>
      </w:r>
      <w:r>
        <w:rPr>
          <w:rFonts w:ascii="Arial" w:hAnsi="Arial" w:cs="Arial"/>
          <w:b/>
          <w:bCs/>
          <w:color w:val="434343"/>
          <w:sz w:val="32"/>
          <w:szCs w:val="32"/>
        </w:rPr>
        <w:t>挑战</w:t>
      </w:r>
      <w:r>
        <w:rPr>
          <w:rFonts w:ascii="Arial" w:hAnsi="Arial" w:cs="Arial"/>
          <w:b/>
          <w:bCs/>
          <w:color w:val="434343"/>
          <w:sz w:val="32"/>
          <w:szCs w:val="32"/>
        </w:rPr>
        <w:t>5</w:t>
      </w:r>
      <w:r>
        <w:rPr>
          <w:rFonts w:ascii="Arial" w:hAnsi="Arial" w:cs="Arial"/>
          <w:b/>
          <w:bCs/>
          <w:color w:val="434343"/>
          <w:sz w:val="32"/>
          <w:szCs w:val="32"/>
        </w:rPr>
        <w:t>：破损的商业模式</w:t>
      </w:r>
    </w:p>
    <w:p w14:paraId="2D163565" w14:textId="77777777" w:rsidR="00B64ED5" w:rsidRDefault="00B64ED5" w:rsidP="00B64ED5">
      <w:pPr>
        <w:ind w:firstLine="640"/>
        <w:rPr>
          <w:rFonts w:ascii="Arial" w:hAnsi="Arial" w:cs="Arial"/>
          <w:color w:val="434343"/>
          <w:sz w:val="32"/>
          <w:szCs w:val="32"/>
        </w:rPr>
      </w:pPr>
      <w:r>
        <w:rPr>
          <w:rFonts w:ascii="Arial" w:hAnsi="Arial" w:cs="Arial"/>
          <w:color w:val="434343"/>
          <w:sz w:val="32"/>
          <w:szCs w:val="32"/>
        </w:rPr>
        <w:t>大多数物联网的商业模式也是依靠售卖用户数据或者做针对性广告。这些期望也是不切实际的。广告数据和营销数据受到信息市场特质的影响：附加容量</w:t>
      </w:r>
      <w:r>
        <w:rPr>
          <w:rFonts w:ascii="Arial" w:hAnsi="Arial" w:cs="Arial"/>
          <w:color w:val="434343"/>
          <w:sz w:val="32"/>
          <w:szCs w:val="32"/>
        </w:rPr>
        <w:t>(</w:t>
      </w:r>
      <w:r>
        <w:rPr>
          <w:rFonts w:ascii="Arial" w:hAnsi="Arial" w:cs="Arial"/>
          <w:color w:val="434343"/>
          <w:sz w:val="32"/>
          <w:szCs w:val="32"/>
        </w:rPr>
        <w:t>广告</w:t>
      </w:r>
      <w:r>
        <w:rPr>
          <w:rFonts w:ascii="Arial" w:hAnsi="Arial" w:cs="Arial"/>
          <w:color w:val="434343"/>
          <w:sz w:val="32"/>
          <w:szCs w:val="32"/>
        </w:rPr>
        <w:t>)</w:t>
      </w:r>
      <w:r>
        <w:rPr>
          <w:rFonts w:ascii="Arial" w:hAnsi="Arial" w:cs="Arial"/>
          <w:color w:val="434343"/>
          <w:sz w:val="32"/>
          <w:szCs w:val="32"/>
        </w:rPr>
        <w:t>或者增加供给</w:t>
      </w:r>
      <w:r>
        <w:rPr>
          <w:rFonts w:ascii="Arial" w:hAnsi="Arial" w:cs="Arial"/>
          <w:color w:val="434343"/>
          <w:sz w:val="32"/>
          <w:szCs w:val="32"/>
        </w:rPr>
        <w:t>(</w:t>
      </w:r>
      <w:r>
        <w:rPr>
          <w:rFonts w:ascii="Arial" w:hAnsi="Arial" w:cs="Arial"/>
          <w:color w:val="434343"/>
          <w:sz w:val="32"/>
          <w:szCs w:val="32"/>
        </w:rPr>
        <w:t>用户数据</w:t>
      </w:r>
      <w:r>
        <w:rPr>
          <w:rFonts w:ascii="Arial" w:hAnsi="Arial" w:cs="Arial"/>
          <w:color w:val="434343"/>
          <w:sz w:val="32"/>
          <w:szCs w:val="32"/>
        </w:rPr>
        <w:t>)</w:t>
      </w:r>
      <w:r>
        <w:rPr>
          <w:rFonts w:ascii="Arial" w:hAnsi="Arial" w:cs="Arial"/>
          <w:color w:val="434343"/>
          <w:sz w:val="32"/>
          <w:szCs w:val="32"/>
        </w:rPr>
        <w:t>的边际成本是零。所以，当存在竞争时，市场的价格将趋向于零，获得收益的机会将转移到整合者手中。阻碍从用户数据中获得价值的另一个更深层的原因是，普通消费者用户可能开放共享自己的数据，但是企业用户不会这样做的。</w:t>
      </w:r>
    </w:p>
    <w:p w14:paraId="480B2913" w14:textId="77777777" w:rsidR="00B64ED5" w:rsidRDefault="00B64ED5" w:rsidP="00B64ED5">
      <w:pPr>
        <w:autoSpaceDE w:val="0"/>
        <w:autoSpaceDN w:val="0"/>
        <w:adjustRightInd w:val="0"/>
        <w:ind w:firstLine="420"/>
        <w:rPr>
          <w:rFonts w:ascii="Arial" w:hAnsi="Arial" w:cs="Arial"/>
          <w:color w:val="434343"/>
          <w:sz w:val="32"/>
          <w:szCs w:val="32"/>
        </w:rPr>
      </w:pPr>
      <w:r>
        <w:rPr>
          <w:rFonts w:ascii="Arial" w:hAnsi="Arial" w:cs="Arial"/>
          <w:color w:val="434343"/>
          <w:sz w:val="32"/>
          <w:szCs w:val="32"/>
        </w:rPr>
        <w:t>另一个问题是对从物联网智能设备应用程序获得收入的预期过于乐观。在数字时代以前，像烤面包机和门锁这样的设备不需要应用程序和服务合约，就可以发挥作用。不像个人电脑或者智能手机，它们不需要与用户进行大量的人机交互，这就使得从应用程序中获得收入的预期是不切实际的。</w:t>
      </w:r>
    </w:p>
    <w:p w14:paraId="0915B805" w14:textId="6F339F62" w:rsidR="00B64ED5" w:rsidRDefault="00B64ED5" w:rsidP="00B64ED5">
      <w:pPr>
        <w:rPr>
          <w:rFonts w:ascii="微软雅黑" w:eastAsia="微软雅黑" w:hAnsi="微软雅黑"/>
          <w:color w:val="555555"/>
          <w:sz w:val="27"/>
          <w:szCs w:val="27"/>
          <w:shd w:val="clear" w:color="auto" w:fill="FFFFFF"/>
        </w:rPr>
      </w:pPr>
      <w:r>
        <w:rPr>
          <w:rFonts w:ascii="Arial" w:hAnsi="Arial" w:cs="Arial"/>
          <w:color w:val="434343"/>
          <w:sz w:val="32"/>
          <w:szCs w:val="32"/>
        </w:rPr>
        <w:t>最后，许多智能设备制造商对创建生态系统具有不符合现实的预期。尽管实现智能电视与烤面包机之间的通信交流非常有趣，但是这样的物联网解决方案很快就会变得很繁琐，而且没有人成功地控制物联网生态系统和从中赚到钱。</w:t>
      </w:r>
      <w:r w:rsidR="00034581">
        <w:rPr>
          <w:rFonts w:ascii="微软雅黑" w:eastAsia="微软雅黑" w:hAnsi="微软雅黑"/>
          <w:color w:val="555555"/>
          <w:sz w:val="27"/>
          <w:szCs w:val="27"/>
          <w:shd w:val="clear" w:color="auto" w:fill="FFFFFF"/>
        </w:rPr>
        <w:t xml:space="preserve"> </w:t>
      </w:r>
    </w:p>
    <w:p w14:paraId="03C6997E" w14:textId="21415363" w:rsidR="00AE350F" w:rsidRDefault="002E6096" w:rsidP="00B64ED5">
      <w:pPr>
        <w:ind w:firstLine="420"/>
        <w:rPr>
          <w:rFonts w:ascii="微软雅黑" w:eastAsia="微软雅黑" w:hAnsi="微软雅黑"/>
          <w:color w:val="555555"/>
          <w:sz w:val="27"/>
          <w:szCs w:val="27"/>
          <w:shd w:val="clear" w:color="auto" w:fill="FFFFFF"/>
        </w:rPr>
      </w:pPr>
      <w:r w:rsidRPr="002E6096">
        <w:rPr>
          <w:rFonts w:ascii="微软雅黑" w:eastAsia="微软雅黑" w:hAnsi="微软雅黑" w:hint="eastAsia"/>
          <w:color w:val="555555"/>
          <w:sz w:val="27"/>
          <w:szCs w:val="27"/>
          <w:shd w:val="clear" w:color="auto" w:fill="FFFFFF"/>
        </w:rPr>
        <w:lastRenderedPageBreak/>
        <w:t>区块链技术解决了闻名已久的拜占庭将军问题——它提供一种无需信任单个节点，还能创建共识网络的方法。比特币使用算法工程保证整个网络的安全，借助它，设备能在金融市场中完全独立于任何人工干预。一套算法会生成自己的比特币钱包，从而允许它与别的算法（别的钱包）进行交易。这在物联网上是一个道理，所有日常家居物件都能自发、自动地与其它物件、或外界世界进行金融活动，比如：你的智能电表可以通过调节用电量和频率，来促成更优惠的电费账单。</w:t>
      </w:r>
    </w:p>
    <w:p w14:paraId="02C45FA7" w14:textId="6326D333" w:rsidR="008B1E6A" w:rsidRDefault="00034581" w:rsidP="00DB5CC0">
      <w:pPr>
        <w:ind w:firstLine="540"/>
        <w:rPr>
          <w:rFonts w:ascii="微软雅黑" w:eastAsia="微软雅黑" w:hAnsi="微软雅黑"/>
          <w:color w:val="555555"/>
          <w:sz w:val="27"/>
          <w:szCs w:val="27"/>
          <w:shd w:val="clear" w:color="auto" w:fill="FFFFFF"/>
        </w:rPr>
      </w:pPr>
      <w:r w:rsidRPr="00034581">
        <w:rPr>
          <w:rFonts w:ascii="微软雅黑" w:eastAsia="微软雅黑" w:hAnsi="微软雅黑"/>
          <w:color w:val="555555"/>
          <w:sz w:val="27"/>
          <w:szCs w:val="27"/>
          <w:shd w:val="clear" w:color="auto" w:fill="FFFFFF"/>
        </w:rPr>
        <w:t>区块链技术会给物联网领域带来什么变革？这个要从IBM的Adapt项目说起，以及IBM Adapt物联网项目中所使用的3层协议。</w:t>
      </w:r>
      <w:r w:rsidR="00796802">
        <w:rPr>
          <w:rFonts w:ascii="微软雅黑" w:eastAsia="微软雅黑" w:hAnsi="微软雅黑"/>
          <w:color w:val="555555"/>
          <w:sz w:val="27"/>
          <w:szCs w:val="27"/>
          <w:shd w:val="clear" w:color="auto" w:fill="FFFFFF"/>
        </w:rPr>
        <w:t>B</w:t>
      </w:r>
      <w:r w:rsidR="00796802" w:rsidRPr="00CF331A">
        <w:rPr>
          <w:rFonts w:ascii="微软雅黑" w:eastAsia="微软雅黑" w:hAnsi="微软雅黑"/>
          <w:color w:val="555555"/>
          <w:sz w:val="27"/>
          <w:szCs w:val="27"/>
          <w:shd w:val="clear" w:color="auto" w:fill="FFFFFF"/>
        </w:rPr>
        <w:t>lockChain作为Adapt项目中的第一层协议，可以帮助物联网中的设备理解彼此，并且帮助设备知道不同设备之间的关系，通过寻址和权限控制，实现对分布式的物联网的去中心化控制，比如你可以让你的手机和你房子的电子锁实现通信，并且通过区块链你还可以授权权限给其他人，这些权限关系都可以存储在区块链中，并且你可以远程控制这一起。第二层协议时Telehash的通信协议，第三层是Bittorrent的数据传输协议</w:t>
      </w:r>
      <w:r w:rsidR="00CF331A">
        <w:rPr>
          <w:rFonts w:ascii="微软雅黑" w:eastAsia="微软雅黑" w:hAnsi="微软雅黑"/>
          <w:color w:val="555555"/>
          <w:sz w:val="27"/>
          <w:szCs w:val="27"/>
          <w:shd w:val="clear" w:color="auto" w:fill="FFFFFF"/>
        </w:rPr>
        <w:t>。</w:t>
      </w:r>
    </w:p>
    <w:p w14:paraId="7E6AD2D3" w14:textId="4F705D22" w:rsidR="00DB5CC0" w:rsidRDefault="0086364B" w:rsidP="00DB5CC0">
      <w:pPr>
        <w:rPr>
          <w:rFonts w:ascii="微软雅黑" w:eastAsia="微软雅黑" w:hAnsi="微软雅黑"/>
          <w:color w:val="555555"/>
          <w:sz w:val="27"/>
          <w:szCs w:val="27"/>
          <w:shd w:val="clear" w:color="auto" w:fill="FFFFFF"/>
        </w:rPr>
      </w:pPr>
      <w:r>
        <w:rPr>
          <w:rFonts w:ascii="Arial" w:hAnsi="Arial" w:cs="Arial"/>
          <w:color w:val="434343"/>
          <w:sz w:val="32"/>
          <w:szCs w:val="32"/>
        </w:rPr>
        <w:t xml:space="preserve">   </w:t>
      </w:r>
      <w:r w:rsidRPr="0086364B">
        <w:rPr>
          <w:rFonts w:ascii="微软雅黑" w:eastAsia="微软雅黑" w:hAnsi="微软雅黑"/>
          <w:color w:val="555555"/>
          <w:sz w:val="27"/>
          <w:szCs w:val="27"/>
          <w:shd w:val="clear" w:color="auto" w:fill="FFFFFF"/>
        </w:rPr>
        <w:t>在去中心化的物联网中，区块链是能够促进交易处理和交互设备之间协作的基础架构。每个区块链管理自己的行为，发挥自身的作用，这样就会形成一个“去中心化的自治物联网”，从而实现数字世界的民主</w:t>
      </w:r>
      <w:r>
        <w:rPr>
          <w:rFonts w:ascii="微软雅黑" w:eastAsia="微软雅黑" w:hAnsi="微软雅黑"/>
          <w:color w:val="555555"/>
          <w:sz w:val="27"/>
          <w:szCs w:val="27"/>
          <w:shd w:val="clear" w:color="auto" w:fill="FFFFFF"/>
        </w:rPr>
        <w:t>。</w:t>
      </w:r>
    </w:p>
    <w:p w14:paraId="3049AE9C" w14:textId="2A3316A1" w:rsidR="00C6015E" w:rsidRDefault="0033462A" w:rsidP="0033462A">
      <w:pPr>
        <w:pStyle w:val="4"/>
      </w:pPr>
      <w:r>
        <w:rPr>
          <w:rFonts w:ascii="微软雅黑" w:eastAsia="微软雅黑" w:hAnsi="微软雅黑"/>
          <w:color w:val="555555"/>
          <w:sz w:val="27"/>
          <w:szCs w:val="27"/>
          <w:shd w:val="clear" w:color="auto" w:fill="FFFFFF"/>
        </w:rPr>
        <w:lastRenderedPageBreak/>
        <w:t>1</w:t>
      </w:r>
      <w:r w:rsidR="00C6015E">
        <w:t>用户的作用</w:t>
      </w:r>
    </w:p>
    <w:p w14:paraId="15BC735C" w14:textId="77777777" w:rsidR="00C6015E" w:rsidRDefault="00C6015E" w:rsidP="00C6015E">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在这一由数以千亿计的设备形成的、民主的物联网中，用户使用安全的身份确认机制与设备联系起来。用户动态地创建和维持与其它设备的交互规则。这些规则提供了一个强大的机制来确定用户与设备之间的关系，以及基于用户自己定义的准则</w:t>
      </w:r>
      <w:r>
        <w:rPr>
          <w:rFonts w:ascii="Arial" w:hAnsi="Arial" w:cs="Arial"/>
          <w:color w:val="434343"/>
          <w:sz w:val="32"/>
          <w:szCs w:val="32"/>
        </w:rPr>
        <w:t>—</w:t>
      </w:r>
      <w:r>
        <w:rPr>
          <w:rFonts w:ascii="Arial" w:hAnsi="Arial" w:cs="Arial"/>
          <w:color w:val="434343"/>
          <w:sz w:val="32"/>
          <w:szCs w:val="32"/>
        </w:rPr>
        <w:t>物质的、社会的或者暂时的</w:t>
      </w:r>
      <w:r>
        <w:rPr>
          <w:rFonts w:ascii="Arial" w:hAnsi="Arial" w:cs="Arial"/>
          <w:color w:val="434343"/>
          <w:sz w:val="32"/>
          <w:szCs w:val="32"/>
        </w:rPr>
        <w:t>—</w:t>
      </w:r>
      <w:r>
        <w:rPr>
          <w:rFonts w:ascii="Arial" w:hAnsi="Arial" w:cs="Arial"/>
          <w:color w:val="434343"/>
          <w:sz w:val="32"/>
          <w:szCs w:val="32"/>
        </w:rPr>
        <w:t>来准许设备是否可用。</w:t>
      </w:r>
    </w:p>
    <w:p w14:paraId="79A25E58" w14:textId="77777777" w:rsidR="00C6015E" w:rsidRDefault="00C6015E" w:rsidP="00C6015E">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当设备评测升级软件的安全或者禁止一个行为不当的参与者时，规则也可以由</w:t>
      </w:r>
      <w:r>
        <w:rPr>
          <w:rFonts w:ascii="Arial" w:hAnsi="Arial" w:cs="Arial"/>
          <w:color w:val="434343"/>
          <w:sz w:val="32"/>
          <w:szCs w:val="32"/>
        </w:rPr>
        <w:t>51%</w:t>
      </w:r>
      <w:r>
        <w:rPr>
          <w:rFonts w:ascii="Arial" w:hAnsi="Arial" w:cs="Arial"/>
          <w:color w:val="434343"/>
          <w:sz w:val="32"/>
          <w:szCs w:val="32"/>
        </w:rPr>
        <w:t>共识机制定义。用户创建并执行数字清单是基于预先定义好的一系列规则，它的目标是帮助确认自动运行设备不失效。</w:t>
      </w:r>
    </w:p>
    <w:p w14:paraId="650A5293" w14:textId="585E06AE" w:rsidR="00C6015E" w:rsidRDefault="0033462A" w:rsidP="0033462A">
      <w:pPr>
        <w:pStyle w:val="4"/>
      </w:pPr>
      <w:r>
        <w:t>2</w:t>
      </w:r>
      <w:r w:rsidR="00C6015E">
        <w:t>设备的作用</w:t>
      </w:r>
    </w:p>
    <w:p w14:paraId="580EADF0" w14:textId="77777777" w:rsidR="00C6015E" w:rsidRDefault="00C6015E" w:rsidP="00C6015E">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另一方面，设备被授权通过搜索它们自己的软件升级，确认对方的可信度和为资源和服务交换进行支付，自动执行数字合约，例如协议、支付和与其它设备进行交易。这使得它们可以作为自我维持、自我服务的设备发挥作用。</w:t>
      </w:r>
    </w:p>
    <w:p w14:paraId="4633B68A" w14:textId="77777777" w:rsidR="00C6015E" w:rsidRDefault="00C6015E" w:rsidP="00C6015E">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智能设备能够自动与其它设备进行交易的能力产生了全新的商业模式，促成了新的商业机遇：物联网中的每一个设备都可以充当独立的商业主体，以很低的交易成本与其它设备分享能力和资源，例如计算周期、带宽。除了较</w:t>
      </w:r>
      <w:r>
        <w:rPr>
          <w:rFonts w:ascii="Arial" w:hAnsi="Arial" w:cs="Arial"/>
          <w:color w:val="434343"/>
          <w:sz w:val="32"/>
          <w:szCs w:val="32"/>
        </w:rPr>
        <w:lastRenderedPageBreak/>
        <w:t>以前更加充分地利用数以十亿计设备，形成新的商业模式以外，区块链也促进了与这些设备相关的服务和消费品的新市场的产生。</w:t>
      </w:r>
    </w:p>
    <w:p w14:paraId="48EEAA9E" w14:textId="5CC3F367" w:rsidR="00C6015E" w:rsidRDefault="006E3CFD" w:rsidP="006E3CFD">
      <w:pPr>
        <w:pStyle w:val="4"/>
      </w:pPr>
      <w:r>
        <w:t>3</w:t>
      </w:r>
      <w:r w:rsidR="00C6015E">
        <w:t>制造商的作用</w:t>
      </w:r>
    </w:p>
    <w:p w14:paraId="07144B1D" w14:textId="77777777" w:rsidR="00C6015E" w:rsidRDefault="00C6015E" w:rsidP="00C6015E">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对物联网设备制造商和服务提供者而言，基于区块链的物联网也是非常有吸引力的。它允许他们将维护设备的责任转移给一个自我维护设备社区，这使得无论在设备生命周期还是超过生命周期，物联网不会过时，并节省大量的基础设施成本。</w:t>
      </w:r>
    </w:p>
    <w:p w14:paraId="3092579A" w14:textId="77777777" w:rsidR="00C6015E" w:rsidRDefault="00C6015E" w:rsidP="00C6015E">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在这一模式中，用户控制自己的隐私，而不是被一个中心化的机构控制着，设备是主人。云的角色从一个控制者变革成了一个服务提供者。在这一新的民主中，网络中的权力从中心移向边缘。设备和云成为了平等的公民。</w:t>
      </w:r>
    </w:p>
    <w:p w14:paraId="79376E08" w14:textId="77777777" w:rsidR="00C6015E" w:rsidRDefault="00C6015E" w:rsidP="00C6015E">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这种由设备驱动的民主显然能够吸引物联网生态系统中各个参与者的兴趣。但是，它的最大价值可能在于宏观层面上，不仅在于创建了一个可扩展和高效的物联网，而是创建出新的市场和塑造出新的商业模式。</w:t>
      </w:r>
    </w:p>
    <w:p w14:paraId="5E8526DC" w14:textId="74238944" w:rsidR="00C6015E" w:rsidRDefault="006E3CFD" w:rsidP="006E3CFD">
      <w:pPr>
        <w:pStyle w:val="4"/>
      </w:pPr>
      <w:r>
        <w:t>4</w:t>
      </w:r>
      <w:r w:rsidR="00C6015E">
        <w:t>实现物理世界的流动</w:t>
      </w:r>
    </w:p>
    <w:p w14:paraId="319D49E1" w14:textId="2FE8F5D3" w:rsidR="00C6015E" w:rsidRDefault="00C6015E" w:rsidP="00C44859">
      <w:pPr>
        <w:ind w:firstLine="640"/>
        <w:rPr>
          <w:rFonts w:ascii="Arial" w:hAnsi="Arial" w:cs="Arial"/>
          <w:color w:val="434343"/>
          <w:sz w:val="32"/>
          <w:szCs w:val="32"/>
        </w:rPr>
      </w:pPr>
      <w:r>
        <w:rPr>
          <w:rFonts w:ascii="Arial" w:hAnsi="Arial" w:cs="Arial"/>
          <w:color w:val="434343"/>
          <w:sz w:val="32"/>
          <w:szCs w:val="32"/>
        </w:rPr>
        <w:t>在物联网以前，只有简单的互联网</w:t>
      </w:r>
      <w:r>
        <w:rPr>
          <w:rFonts w:ascii="Arial" w:hAnsi="Arial" w:cs="Arial"/>
          <w:color w:val="434343"/>
          <w:sz w:val="32"/>
          <w:szCs w:val="32"/>
        </w:rPr>
        <w:t>(Internet)</w:t>
      </w:r>
      <w:r>
        <w:rPr>
          <w:rFonts w:ascii="Arial" w:hAnsi="Arial" w:cs="Arial"/>
          <w:color w:val="434343"/>
          <w:sz w:val="32"/>
          <w:szCs w:val="32"/>
        </w:rPr>
        <w:t>。人连网</w:t>
      </w:r>
      <w:r>
        <w:rPr>
          <w:rFonts w:ascii="Arial" w:hAnsi="Arial" w:cs="Arial"/>
          <w:color w:val="434343"/>
          <w:sz w:val="32"/>
          <w:szCs w:val="32"/>
        </w:rPr>
        <w:t>(Internet of People)</w:t>
      </w:r>
      <w:r>
        <w:rPr>
          <w:rFonts w:ascii="Arial" w:hAnsi="Arial" w:cs="Arial"/>
          <w:color w:val="434343"/>
          <w:sz w:val="32"/>
          <w:szCs w:val="32"/>
        </w:rPr>
        <w:t>已经对经济产生了巨大的影响。到目前</w:t>
      </w:r>
      <w:r>
        <w:rPr>
          <w:rFonts w:ascii="Arial" w:hAnsi="Arial" w:cs="Arial"/>
          <w:color w:val="434343"/>
          <w:sz w:val="32"/>
          <w:szCs w:val="32"/>
        </w:rPr>
        <w:lastRenderedPageBreak/>
        <w:t>为止，它的最大影响是创建了数字内容市场，例如音乐、</w:t>
      </w:r>
      <w:hyperlink r:id="rId39" w:history="1">
        <w:r>
          <w:rPr>
            <w:rFonts w:ascii="Arial" w:hAnsi="Arial" w:cs="Arial"/>
            <w:color w:val="43AE16"/>
            <w:sz w:val="32"/>
            <w:szCs w:val="32"/>
          </w:rPr>
          <w:t>新闻</w:t>
        </w:r>
      </w:hyperlink>
      <w:r>
        <w:rPr>
          <w:rFonts w:ascii="Arial" w:hAnsi="Arial" w:cs="Arial"/>
          <w:color w:val="434343"/>
          <w:sz w:val="32"/>
          <w:szCs w:val="32"/>
        </w:rPr>
        <w:t>、地图和其它信息。</w:t>
      </w:r>
    </w:p>
    <w:p w14:paraId="4A394924" w14:textId="5D300712" w:rsidR="00A1784C" w:rsidRDefault="00B64ED5" w:rsidP="00101A4A">
      <w:pPr>
        <w:ind w:firstLine="640"/>
        <w:rPr>
          <w:rFonts w:ascii="Arial" w:hAnsi="Arial" w:cs="Arial"/>
          <w:color w:val="434343"/>
          <w:sz w:val="32"/>
          <w:szCs w:val="32"/>
        </w:rPr>
      </w:pPr>
      <w:r>
        <w:rPr>
          <w:rFonts w:ascii="Arial" w:hAnsi="Arial" w:cs="Arial"/>
          <w:color w:val="434343"/>
          <w:sz w:val="32"/>
          <w:szCs w:val="32"/>
        </w:rPr>
        <w:t>物联网将会促成一系列相似的变革，使得物理世界像数字世界一样流动、个性化和高效。</w:t>
      </w:r>
      <w:r w:rsidR="00A1784C">
        <w:rPr>
          <w:rFonts w:ascii="Arial" w:hAnsi="Arial" w:cs="Arial"/>
          <w:color w:val="434343"/>
          <w:sz w:val="32"/>
          <w:szCs w:val="32"/>
        </w:rPr>
        <w:t>物联网五个颠覆性的潜能</w:t>
      </w:r>
      <w:r w:rsidR="00A1784C">
        <w:rPr>
          <w:rFonts w:ascii="Arial" w:hAnsi="Arial" w:cs="Arial"/>
          <w:color w:val="434343"/>
          <w:sz w:val="32"/>
          <w:szCs w:val="32"/>
        </w:rPr>
        <w:t>:</w:t>
      </w:r>
    </w:p>
    <w:p w14:paraId="168C34AE" w14:textId="4607A4ED" w:rsidR="00101A4A" w:rsidRDefault="00101A4A" w:rsidP="00101A4A">
      <w:pPr>
        <w:pStyle w:val="a3"/>
        <w:numPr>
          <w:ilvl w:val="0"/>
          <w:numId w:val="11"/>
        </w:numPr>
        <w:ind w:firstLineChars="0"/>
        <w:rPr>
          <w:rFonts w:ascii="Arial" w:hAnsi="Arial" w:cs="Arial"/>
          <w:b/>
          <w:bCs/>
          <w:color w:val="434343"/>
          <w:sz w:val="32"/>
          <w:szCs w:val="32"/>
        </w:rPr>
      </w:pPr>
      <w:r w:rsidRPr="00101A4A">
        <w:rPr>
          <w:rFonts w:ascii="Arial" w:hAnsi="Arial" w:cs="Arial"/>
          <w:b/>
          <w:bCs/>
          <w:color w:val="434343"/>
          <w:sz w:val="32"/>
          <w:szCs w:val="32"/>
        </w:rPr>
        <w:t>释放有形资产的过剩产能</w:t>
      </w:r>
    </w:p>
    <w:p w14:paraId="391094D7" w14:textId="77777777" w:rsidR="00937B47" w:rsidRPr="00937B47" w:rsidRDefault="00937B47" w:rsidP="00937B47">
      <w:pPr>
        <w:ind w:left="640"/>
        <w:rPr>
          <w:rFonts w:ascii="Arial" w:hAnsi="Arial" w:cs="Arial"/>
          <w:b/>
          <w:bCs/>
          <w:color w:val="434343"/>
          <w:sz w:val="32"/>
          <w:szCs w:val="32"/>
        </w:rPr>
      </w:pPr>
    </w:p>
    <w:p w14:paraId="657B4B61" w14:textId="78E0E32B" w:rsidR="00101A4A" w:rsidRDefault="00101A4A" w:rsidP="00101A4A">
      <w:pPr>
        <w:pStyle w:val="a3"/>
        <w:numPr>
          <w:ilvl w:val="0"/>
          <w:numId w:val="11"/>
        </w:numPr>
        <w:ind w:firstLineChars="0"/>
        <w:rPr>
          <w:rFonts w:ascii="Arial" w:hAnsi="Arial" w:cs="Arial"/>
          <w:b/>
          <w:bCs/>
          <w:color w:val="434343"/>
          <w:sz w:val="32"/>
          <w:szCs w:val="32"/>
        </w:rPr>
      </w:pPr>
      <w:r>
        <w:rPr>
          <w:rFonts w:ascii="Arial" w:hAnsi="Arial" w:cs="Arial"/>
          <w:b/>
          <w:bCs/>
          <w:color w:val="434343"/>
          <w:sz w:val="32"/>
          <w:szCs w:val="32"/>
        </w:rPr>
        <w:t>创造流动、透明的市场</w:t>
      </w:r>
    </w:p>
    <w:p w14:paraId="6677DACF" w14:textId="77777777" w:rsidR="00101A4A" w:rsidRPr="00101A4A" w:rsidRDefault="00101A4A" w:rsidP="00101A4A">
      <w:pPr>
        <w:pStyle w:val="a3"/>
        <w:numPr>
          <w:ilvl w:val="0"/>
          <w:numId w:val="11"/>
        </w:numPr>
        <w:ind w:firstLineChars="0"/>
        <w:rPr>
          <w:rFonts w:ascii="Arial" w:hAnsi="Arial" w:cs="Arial"/>
          <w:b/>
          <w:bCs/>
          <w:color w:val="434343"/>
          <w:sz w:val="32"/>
          <w:szCs w:val="32"/>
        </w:rPr>
      </w:pPr>
    </w:p>
    <w:p w14:paraId="3A645D2B" w14:textId="77777777" w:rsidR="00101A4A" w:rsidRDefault="00101A4A" w:rsidP="00101A4A">
      <w:pPr>
        <w:ind w:firstLine="640"/>
        <w:rPr>
          <w:rFonts w:ascii="Arial" w:hAnsi="Arial" w:cs="Arial"/>
          <w:color w:val="434343"/>
          <w:sz w:val="32"/>
          <w:szCs w:val="32"/>
        </w:rPr>
      </w:pPr>
    </w:p>
    <w:p w14:paraId="638130C1" w14:textId="1BA4BA3B" w:rsidR="00DB5CC0" w:rsidRDefault="00D74B20" w:rsidP="006B0908">
      <w:pPr>
        <w:rPr>
          <w:rFonts w:ascii="微软雅黑" w:eastAsia="微软雅黑" w:hAnsi="微软雅黑"/>
          <w:color w:val="555555"/>
          <w:sz w:val="27"/>
          <w:szCs w:val="27"/>
          <w:shd w:val="clear" w:color="auto" w:fill="FFFFFF"/>
        </w:rPr>
      </w:pPr>
      <w:hyperlink r:id="rId40" w:history="1">
        <w:r w:rsidR="006B0908" w:rsidRPr="00260A44">
          <w:rPr>
            <w:rStyle w:val="a9"/>
            <w:rFonts w:ascii="微软雅黑" w:eastAsia="微软雅黑" w:hAnsi="微软雅黑"/>
            <w:sz w:val="27"/>
            <w:szCs w:val="27"/>
            <w:shd w:val="clear" w:color="auto" w:fill="FFFFFF"/>
          </w:rPr>
          <w:t>http://www.wanbizu.com/fazhan/201410122995.html</w:t>
        </w:r>
      </w:hyperlink>
    </w:p>
    <w:p w14:paraId="00914C42" w14:textId="4230521B" w:rsidR="006C4FDD" w:rsidRDefault="006C4FDD" w:rsidP="006C4FDD">
      <w:pPr>
        <w:pStyle w:val="3"/>
      </w:pPr>
      <w:r>
        <w:t>3.3.3</w:t>
      </w:r>
      <w:r w:rsidR="00937B47">
        <w:t>应用案例</w:t>
      </w:r>
    </w:p>
    <w:p w14:paraId="782AF3D4" w14:textId="7E39C3B3" w:rsidR="004B681D" w:rsidRDefault="004B681D" w:rsidP="004B681D">
      <w:pPr>
        <w:ind w:firstLine="640"/>
      </w:pPr>
    </w:p>
    <w:p w14:paraId="574702DA" w14:textId="77777777" w:rsidR="00B96237" w:rsidRPr="00F114BC" w:rsidRDefault="00B96237" w:rsidP="00F114BC"/>
    <w:p w14:paraId="35EC24B6" w14:textId="1FBDD121" w:rsidR="00CD4060" w:rsidRDefault="0068169C" w:rsidP="0068169C">
      <w:pPr>
        <w:pStyle w:val="2"/>
        <w:rPr>
          <w:shd w:val="clear" w:color="auto" w:fill="FFFFFF"/>
        </w:rPr>
      </w:pPr>
      <w:r>
        <w:rPr>
          <w:shd w:val="clear" w:color="auto" w:fill="FFFFFF"/>
        </w:rPr>
        <w:t xml:space="preserve">3.4 </w:t>
      </w:r>
      <w:r w:rsidR="00CD4060">
        <w:rPr>
          <w:rFonts w:hint="eastAsia"/>
          <w:shd w:val="clear" w:color="auto" w:fill="FFFFFF"/>
        </w:rPr>
        <w:t>身份</w:t>
      </w:r>
      <w:r w:rsidR="00CD4060">
        <w:rPr>
          <w:shd w:val="clear" w:color="auto" w:fill="FFFFFF"/>
        </w:rPr>
        <w:t>验证</w:t>
      </w:r>
    </w:p>
    <w:p w14:paraId="6A588560" w14:textId="4CD50D2B" w:rsidR="00F114BC" w:rsidRDefault="00874140" w:rsidP="00F114BC">
      <w:r>
        <w:rPr>
          <w:rFonts w:hint="eastAsia"/>
        </w:rPr>
        <w:t>案例</w:t>
      </w:r>
      <w:r>
        <w:rPr>
          <w:rFonts w:hint="eastAsia"/>
        </w:rPr>
        <w:t>1</w:t>
      </w:r>
      <w:r>
        <w:rPr>
          <w:rFonts w:hint="eastAsia"/>
        </w:rPr>
        <w:t>：</w:t>
      </w:r>
    </w:p>
    <w:p w14:paraId="33EA47C7" w14:textId="00073595" w:rsidR="00874140" w:rsidRDefault="00874140" w:rsidP="00F114BC">
      <w:r w:rsidRPr="00874140">
        <w:rPr>
          <w:rFonts w:hint="eastAsia"/>
        </w:rPr>
        <w:t>基于区块链的婚姻，有效期仅有</w:t>
      </w:r>
      <w:r w:rsidRPr="00874140">
        <w:rPr>
          <w:rFonts w:hint="eastAsia"/>
        </w:rPr>
        <w:t>42</w:t>
      </w:r>
      <w:r w:rsidRPr="00874140">
        <w:rPr>
          <w:rFonts w:hint="eastAsia"/>
        </w:rPr>
        <w:t>个月</w:t>
      </w:r>
    </w:p>
    <w:p w14:paraId="55E6E433" w14:textId="77777777" w:rsidR="00874140" w:rsidRDefault="00874140" w:rsidP="00874140">
      <w:pPr>
        <w:pStyle w:val="a7"/>
        <w:ind w:firstLine="480"/>
      </w:pPr>
      <w:r>
        <w:t>我一直觉得特技婚礼是一种有趣的悖论，一对夫妇想要取代社会中最根深蒂固的传统之一，做一些表明上的改变，并向世人展示他们的思维是多么的前瞻性。这就像是以五步抑扬格的格律，书写一本革命性的小册子一样。</w:t>
      </w:r>
    </w:p>
    <w:p w14:paraId="15CD4EC6" w14:textId="77777777" w:rsidR="00874140" w:rsidRDefault="00874140" w:rsidP="00874140">
      <w:pPr>
        <w:pStyle w:val="a7"/>
        <w:ind w:firstLine="480"/>
      </w:pPr>
      <w:r>
        <w:t>但我的心脏，却因为</w:t>
      </w:r>
      <w:r>
        <w:t>Edurne</w:t>
      </w:r>
      <w:r>
        <w:t>和</w:t>
      </w:r>
      <w:r>
        <w:t>Mayel</w:t>
      </w:r>
      <w:r>
        <w:t>的婚礼而加速跳动了，</w:t>
      </w:r>
      <w:r>
        <w:t>12</w:t>
      </w:r>
      <w:r>
        <w:t>月</w:t>
      </w:r>
      <w:r>
        <w:t>1</w:t>
      </w:r>
      <w:r>
        <w:t>日，作为爱沙尼亚不断扩大的电子居住计划的一部分，这对夫妻的婚礼将不在牧师或者法官面前见证，而是通过全能的</w:t>
      </w:r>
      <w:hyperlink r:id="rId41" w:history="1">
        <w:r>
          <w:rPr>
            <w:rStyle w:val="a9"/>
          </w:rPr>
          <w:t>区块链</w:t>
        </w:r>
      </w:hyperlink>
      <w:r>
        <w:t>，一种分布式的全球计算和数据存储技术。</w:t>
      </w:r>
    </w:p>
    <w:p w14:paraId="0053B808" w14:textId="77777777" w:rsidR="00874140" w:rsidRDefault="00874140" w:rsidP="00874140">
      <w:pPr>
        <w:pStyle w:val="a7"/>
        <w:ind w:firstLine="480"/>
      </w:pPr>
      <w:r>
        <w:lastRenderedPageBreak/>
        <w:t>爱沙尼亚将通过电子居住身份来扩大服务，在</w:t>
      </w:r>
      <w:r>
        <w:t>2014</w:t>
      </w:r>
      <w:r>
        <w:t>年其首次给该国的虚拟公民授予了暂居的身份。到目前为止，爱沙尼亚的电子居民可以成立公司并访问</w:t>
      </w:r>
      <w:r>
        <w:t xml:space="preserve"> </w:t>
      </w:r>
      <w:r>
        <w:t>该国的在线银行系统。明天开始，电子居住方案将提供国家认可的公证服务，包括结婚许可。为了做到这一点，他们把目光转向了</w:t>
      </w:r>
      <w:r>
        <w:t>BitNation</w:t>
      </w:r>
      <w:r>
        <w:t>，一个基于比</w:t>
      </w:r>
      <w:r>
        <w:t xml:space="preserve"> </w:t>
      </w:r>
      <w:r>
        <w:t>特币区块链提供创建管理服务工具的组织。</w:t>
      </w:r>
    </w:p>
    <w:p w14:paraId="26C7C3EE" w14:textId="77777777" w:rsidR="00874140" w:rsidRDefault="00874140" w:rsidP="00874140">
      <w:pPr>
        <w:pStyle w:val="a7"/>
        <w:ind w:firstLine="480"/>
      </w:pPr>
      <w:r>
        <w:t>对于</w:t>
      </w:r>
      <w:r>
        <w:t>BitNation</w:t>
      </w:r>
      <w:r>
        <w:t>而言，它的目标更是宏伟。该组织由</w:t>
      </w:r>
      <w:r>
        <w:t>Susanne Tarkowski Tempelhof</w:t>
      </w:r>
      <w:r>
        <w:t>创立，其倡导无边界管理，并已建立起自己的虚拟国度。为了合法化这种声明，它已建立了一套工具以及服务，也许某一天它甚至可以允许人们</w:t>
      </w:r>
      <w:r>
        <w:t xml:space="preserve"> </w:t>
      </w:r>
      <w:r>
        <w:t>用区块链身份来取代他们的国民身份。当然，前提是得其他地域界定国家承认区块链作为政府记录安全和合法的存储库，那这种壮举才能成为可能。而这对夫妇的婚</w:t>
      </w:r>
      <w:r>
        <w:t xml:space="preserve"> </w:t>
      </w:r>
      <w:r>
        <w:t>礼，以及爱沙尼亚的参与，可能会是第一步。</w:t>
      </w:r>
    </w:p>
    <w:p w14:paraId="58B43DB4" w14:textId="77777777" w:rsidR="00874140" w:rsidRDefault="00874140" w:rsidP="00874140">
      <w:pPr>
        <w:pStyle w:val="a7"/>
        <w:ind w:firstLine="480"/>
      </w:pPr>
      <w:r>
        <w:t>2015</w:t>
      </w:r>
      <w:r>
        <w:t>年</w:t>
      </w:r>
      <w:r>
        <w:t>12</w:t>
      </w:r>
      <w:r>
        <w:t>月</w:t>
      </w:r>
      <w:r>
        <w:t>1</w:t>
      </w:r>
      <w:r>
        <w:t>日，这是</w:t>
      </w:r>
      <w:r>
        <w:t>Edurne</w:t>
      </w:r>
      <w:r>
        <w:t>和</w:t>
      </w:r>
      <w:r>
        <w:t>Mayel</w:t>
      </w:r>
      <w:r>
        <w:t>的日子。这对夫妻自称为</w:t>
      </w:r>
      <w:r>
        <w:t>“glomads”</w:t>
      </w:r>
      <w:r>
        <w:t>，他们经过不断地旅行和探索，决定不再支持任何一个</w:t>
      </w:r>
      <w:r>
        <w:t xml:space="preserve"> </w:t>
      </w:r>
      <w:r>
        <w:t>国家或者法律。他们已经写了自己的婚姻合同，有效期仅仅只有</w:t>
      </w:r>
      <w:r>
        <w:t>42</w:t>
      </w:r>
      <w:r>
        <w:t>个月，并且合同还将是保持开放的，可以随时更改。这种灵活的协议，在传统的法律框架下是无</w:t>
      </w:r>
      <w:r>
        <w:t xml:space="preserve"> </w:t>
      </w:r>
      <w:r>
        <w:t>法完成的，因此他们决定创建一个属于自己的，符合他们预期的婚姻管辖权。</w:t>
      </w:r>
    </w:p>
    <w:p w14:paraId="246711CD" w14:textId="738DD704" w:rsidR="00874140" w:rsidRDefault="00874140" w:rsidP="00F114BC">
      <w:r>
        <w:rPr>
          <w:rFonts w:hint="eastAsia"/>
        </w:rPr>
        <w:t>案例</w:t>
      </w:r>
      <w:r>
        <w:rPr>
          <w:rFonts w:hint="eastAsia"/>
        </w:rPr>
        <w:t>2</w:t>
      </w:r>
      <w:r>
        <w:rPr>
          <w:rFonts w:hint="eastAsia"/>
        </w:rPr>
        <w:t>：</w:t>
      </w:r>
    </w:p>
    <w:p w14:paraId="237EABBE" w14:textId="1A9DDA46" w:rsidR="00874140" w:rsidRDefault="00874140" w:rsidP="00F114BC">
      <w:r>
        <w:t>CryptID</w:t>
      </w:r>
      <w:r>
        <w:t>：一个基于区块链技术的开源身份识别系统</w:t>
      </w:r>
    </w:p>
    <w:p w14:paraId="34CB7557" w14:textId="35D8C4C3" w:rsidR="00874140" w:rsidRPr="00874140" w:rsidRDefault="00874140" w:rsidP="00F114BC">
      <w:r>
        <w:t>门禁系统是安全部门不可分割的一部分，它是极其重要的，几乎每一所学校、机场、公司办公室、政府办公楼、甚至是只要有人员移动的地方都会有门禁系统的限</w:t>
      </w:r>
      <w:r>
        <w:t xml:space="preserve"> </w:t>
      </w:r>
      <w:r>
        <w:t>制。甚至你口袋里的驾照都是这个行业的产物，它很有可能使用的是</w:t>
      </w:r>
      <w:r>
        <w:t>45</w:t>
      </w:r>
      <w:r>
        <w:t>年前的磁条科技，很容易被暗网上提供付费服务的人伪造。</w:t>
      </w:r>
      <w:r>
        <w:br/>
      </w:r>
      <w:r>
        <w:br/>
      </w:r>
      <w:r>
        <w:t>目前，很多政府部门和大公司都在使用很多安全公司提供的门禁系统。这些系统都有一个中心数据库来存储个人数据，很多还发行了某一类的身份卡。</w:t>
      </w:r>
      <w:r>
        <w:br/>
      </w:r>
      <w:r>
        <w:br/>
      </w:r>
      <w:r>
        <w:t>数据库越大安全要求越高，那么费用也越昂贵。其中最大的数据库需要有当地的协作数据处理中心，以及武装警卫和它们自己的门禁系统。这种中心化的案例永远受</w:t>
      </w:r>
      <w:r>
        <w:t xml:space="preserve"> </w:t>
      </w:r>
      <w:r>
        <w:t>会受制于黑客攻击、故障停机、软件许可费和升级、巨大的能源成本、硬件局限性、网络限制、技术支持、</w:t>
      </w:r>
      <w:r>
        <w:t>IT</w:t>
      </w:r>
      <w:r>
        <w:t>培训等等。今天的系统，远不够完美。</w:t>
      </w:r>
      <w:r>
        <w:br/>
      </w:r>
      <w:r>
        <w:br/>
        <w:t>CryptID</w:t>
      </w:r>
      <w:r>
        <w:t>是一个全新的开源身份识别系统。它是一个低成本、极其灵活的身份标识发行和验证程序，可用于任何大小的组织。该轻量级的程序使用</w:t>
      </w:r>
      <w:r>
        <w:t>Factom</w:t>
      </w:r>
      <w:r>
        <w:t>（公证通）来将加密身份数据写入区块链，并允许多种用途和很多设定，甚至允许使用身份证。</w:t>
      </w:r>
      <w:r>
        <w:br/>
      </w:r>
      <w:r>
        <w:br/>
      </w:r>
      <w:r>
        <w:t>因为身份记录，包括很小的照片和指纹文件，不会超过几百</w:t>
      </w:r>
      <w:r>
        <w:t>KB</w:t>
      </w:r>
      <w:r>
        <w:t>，因此</w:t>
      </w:r>
      <w:r>
        <w:t>CryptID</w:t>
      </w:r>
      <w:r>
        <w:t>的团队能够使用</w:t>
      </w:r>
      <w:r>
        <w:t>Factom</w:t>
      </w:r>
      <w:r>
        <w:t>将整个记录存入区块链，而且还会在比特币区块</w:t>
      </w:r>
      <w:r>
        <w:t xml:space="preserve"> </w:t>
      </w:r>
      <w:r>
        <w:t>链中进行时间标记。无需运行本地管理员服务器即可让其他人访问；所有的数据都是去中心化存储的，而且可以从任何地方进行访问。</w:t>
      </w:r>
      <w:r>
        <w:br/>
      </w:r>
      <w:r>
        <w:br/>
      </w:r>
      <w:r>
        <w:lastRenderedPageBreak/>
        <w:t>CryptID</w:t>
      </w:r>
      <w:r>
        <w:t>团队说：</w:t>
      </w:r>
      <w:r>
        <w:t>“</w:t>
      </w:r>
      <w:r>
        <w:t>我们可以将多个入口形成链条，每一个的大小为</w:t>
      </w:r>
      <w:r>
        <w:t>10kb</w:t>
      </w:r>
      <w:r>
        <w:t>，每一</w:t>
      </w:r>
      <w:r>
        <w:t>kb</w:t>
      </w:r>
      <w:r>
        <w:t>花费一定数量的进入信用，大概是</w:t>
      </w:r>
      <w:r>
        <w:t>0.005</w:t>
      </w:r>
      <w:r>
        <w:t>美元。我们使用指纹模</w:t>
      </w:r>
      <w:r>
        <w:t xml:space="preserve"> </w:t>
      </w:r>
      <w:r>
        <w:t>板（国际标准化组织标准），实际上它非常小，小于</w:t>
      </w:r>
      <w:r>
        <w:t>1kb</w:t>
      </w:r>
      <w:r>
        <w:t>。我们对图片进行裁剪并压缩，损失了一点图片质量，但仍然容易识别，大约为</w:t>
      </w:r>
      <w:r>
        <w:t>5~6kb</w:t>
      </w:r>
      <w:r>
        <w:t>。其它的信息</w:t>
      </w:r>
      <w:r>
        <w:t xml:space="preserve"> </w:t>
      </w:r>
      <w:r>
        <w:t>大约为</w:t>
      </w:r>
      <w:r>
        <w:t>600</w:t>
      </w:r>
      <w:r>
        <w:t>字节，这取决于你的名字长度。所有这些加起来大约为</w:t>
      </w:r>
      <w:r>
        <w:t>8~9kb</w:t>
      </w:r>
      <w:r>
        <w:t>，用一点点钱就可以将其很容易地存储在</w:t>
      </w:r>
      <w:r>
        <w:t>Factom</w:t>
      </w:r>
      <w:r>
        <w:t>上。</w:t>
      </w:r>
      <w:r>
        <w:t>”</w:t>
      </w:r>
      <w:r>
        <w:br/>
      </w:r>
      <w:r>
        <w:br/>
        <w:t>CryptID</w:t>
      </w:r>
      <w:r>
        <w:t>最初诞生于</w:t>
      </w:r>
      <w:r>
        <w:t>BitGo</w:t>
      </w:r>
      <w:r>
        <w:t>赞助的</w:t>
      </w:r>
      <w:r>
        <w:t>“</w:t>
      </w:r>
      <w:r>
        <w:t>无国界国际学生黑客马拉松</w:t>
      </w:r>
      <w:r>
        <w:t>”</w:t>
      </w:r>
      <w:r>
        <w:t>上创建的。这个竞赛最初的标准是创建基于无需授权、开放和去中心化账本的应用。裁</w:t>
      </w:r>
      <w:r>
        <w:t xml:space="preserve"> </w:t>
      </w:r>
      <w:r>
        <w:t>判包括</w:t>
      </w:r>
      <w:r>
        <w:t>Ethereum</w:t>
      </w:r>
      <w:r>
        <w:t>（以太坊）的创始人维塔利</w:t>
      </w:r>
      <w:r>
        <w:t>·</w:t>
      </w:r>
      <w:r>
        <w:t>博特瑞（</w:t>
      </w:r>
      <w:r>
        <w:t>Vitalik Buterin</w:t>
      </w:r>
      <w:r>
        <w:t>）和</w:t>
      </w:r>
      <w:r>
        <w:t>Airbitz</w:t>
      </w:r>
      <w:r>
        <w:t>的威尔</w:t>
      </w:r>
      <w:r>
        <w:t>•</w:t>
      </w:r>
      <w:r>
        <w:t>彭嘉敏（</w:t>
      </w:r>
      <w:r>
        <w:t>Will Pangman</w:t>
      </w:r>
      <w:r>
        <w:t>），</w:t>
      </w:r>
      <w:r>
        <w:t>CryptID</w:t>
      </w:r>
      <w:r>
        <w:t>获得了第二名。</w:t>
      </w:r>
      <w:r>
        <w:br/>
      </w:r>
      <w:r>
        <w:br/>
      </w:r>
      <w:r>
        <w:t>从安全角度看，使用该方案可以获得比传统解决方案更多的好处。主要的好处就是从去中心化中获得的成本节省，因为无需数据中心或专用的服务器，区块链会存储所有的信息。可以在互联网的任何地方对身份进行验证，无需管理员服务器。</w:t>
      </w:r>
      <w:r>
        <w:br/>
      </w:r>
      <w:r>
        <w:br/>
        <w:t>“</w:t>
      </w:r>
      <w:r>
        <w:t>数据分布在很多电脑中，可以防止腐败，而且你的身份数据几乎不可能被篡改。传统的身份识别方法依靠中心化的机构，例如州政府，来确认你的身份，这样就很容易受到攻击和篡改。</w:t>
      </w:r>
      <w:r>
        <w:t>”</w:t>
      </w:r>
      <w:r>
        <w:br/>
      </w:r>
      <w:r>
        <w:br/>
      </w:r>
      <w:r>
        <w:t>加强版的安全性，区块链系统采用了比特币多重签名地址的优势，因此没有单个参与方持有任何人的身份信息。开源意味着没有人能轻易破坏它。密码也可以和卡绑定起来，例如照片和指纹，给用户提供了额外保护。</w:t>
      </w:r>
      <w:r>
        <w:br/>
      </w:r>
      <w:r>
        <w:br/>
        <w:t>“</w:t>
      </w:r>
      <w:r>
        <w:t>传统的身份识别方法只需要一个验证要素，即你所持有的卡。</w:t>
      </w:r>
      <w:r>
        <w:t>CryptID</w:t>
      </w:r>
      <w:r>
        <w:t>要求使用三个。你所拥有的唯一的身份标示，你所知道的密码，以及代表你自己的指纹。</w:t>
      </w:r>
      <w:r>
        <w:t>”</w:t>
      </w:r>
      <w:r>
        <w:br/>
      </w:r>
      <w:r>
        <w:br/>
      </w:r>
      <w:r>
        <w:t>灵活性是另外一个特点。因为用户数据并非一定要存储在一个照片身份证中。这些信息可以存放在能保存几</w:t>
      </w:r>
      <w:r>
        <w:t>KB</w:t>
      </w:r>
      <w:r>
        <w:t>信息或</w:t>
      </w:r>
      <w:r>
        <w:t>QR</w:t>
      </w:r>
      <w:r>
        <w:t>扫描码的地方，只代表你的私钥和密码。甚至可以将符号隐藏在珠宝中或者你的手机</w:t>
      </w:r>
      <w:r>
        <w:t>APP</w:t>
      </w:r>
      <w:r>
        <w:t>都可以存放你的身份证件。</w:t>
      </w:r>
      <w:r>
        <w:br/>
      </w:r>
      <w:r>
        <w:br/>
        <w:t>CryptID</w:t>
      </w:r>
      <w:r>
        <w:t>卡的正面是</w:t>
      </w:r>
      <w:r>
        <w:t>CryptID.xyz</w:t>
      </w:r>
      <w:r>
        <w:t>发行的信息。背面显示的是指纹和二维码，如果你想要编辑卡片上的信息，则需要重新制作一张，因此，正确处置旧卡是很重要的。</w:t>
      </w:r>
      <w:r>
        <w:br/>
      </w:r>
      <w:r>
        <w:br/>
      </w:r>
      <w:r>
        <w:t>项目负责人史蒂文</w:t>
      </w:r>
      <w:r>
        <w:t>•</w:t>
      </w:r>
      <w:r>
        <w:t>马斯里（</w:t>
      </w:r>
      <w:r>
        <w:t>Steven Masley</w:t>
      </w:r>
      <w:r>
        <w:t>）告诉</w:t>
      </w:r>
      <w:r>
        <w:t>Devpost</w:t>
      </w:r>
      <w:r>
        <w:t>：</w:t>
      </w:r>
      <w:r>
        <w:t>“</w:t>
      </w:r>
      <w:r>
        <w:t>因为</w:t>
      </w:r>
      <w:r>
        <w:t>CryptID</w:t>
      </w:r>
      <w:r>
        <w:t>字符串可以存在存储能力为</w:t>
      </w:r>
      <w:r>
        <w:t>32~44</w:t>
      </w:r>
      <w:r>
        <w:t>字节数据的任何地方，这意味着它可以实施到目前的校对系统中，例如磁卡阅读器或智能卡阅读器。</w:t>
      </w:r>
      <w:r>
        <w:t>”</w:t>
      </w:r>
      <w:r>
        <w:br/>
      </w:r>
      <w:r>
        <w:br/>
        <w:t>“</w:t>
      </w:r>
      <w:r>
        <w:t>此外，可用智能手机来转移光学数据</w:t>
      </w:r>
      <w:r>
        <w:t xml:space="preserve"> </w:t>
      </w:r>
      <w:r>
        <w:t>，通常，是一个可以通过扫描器或摄像头扫描的二维码。</w:t>
      </w:r>
      <w:r>
        <w:t>”</w:t>
      </w:r>
      <w:r>
        <w:br/>
      </w:r>
      <w:r>
        <w:lastRenderedPageBreak/>
        <w:br/>
      </w:r>
      <w:r>
        <w:t>马斯里和其合伙人达科塔</w:t>
      </w:r>
      <w:r>
        <w:t>•</w:t>
      </w:r>
      <w:r>
        <w:t>巴伯（</w:t>
      </w:r>
      <w:r>
        <w:t>Dakota Baber</w:t>
      </w:r>
      <w:r>
        <w:t>）创建</w:t>
      </w:r>
      <w:r>
        <w:t>CryptID</w:t>
      </w:r>
      <w:r>
        <w:t>以用于说明性的网页应用和独立的</w:t>
      </w:r>
      <w:r>
        <w:t>Windows</w:t>
      </w:r>
      <w:r>
        <w:t>系统程序，可以在</w:t>
      </w:r>
      <w:r>
        <w:t>Github</w:t>
      </w:r>
      <w:r>
        <w:t>上查看源代码。一个智能手机</w:t>
      </w:r>
      <w:r>
        <w:t>app</w:t>
      </w:r>
      <w:r>
        <w:t>就可以验证其它人的身份信息了。目前软件已经完成了。</w:t>
      </w:r>
      <w:r>
        <w:br/>
      </w:r>
      <w:r>
        <w:br/>
        <w:t>CryptID</w:t>
      </w:r>
      <w:r>
        <w:t>并非第一个基于区块链的去中心化身份解决方案。</w:t>
      </w:r>
      <w:r>
        <w:t>Bitnation</w:t>
      </w:r>
      <w:r>
        <w:t>是第一个获此殊荣的应用，它是</w:t>
      </w:r>
      <w:r>
        <w:t>2014</w:t>
      </w:r>
      <w:r>
        <w:t>年</w:t>
      </w:r>
      <w:r>
        <w:t>10</w:t>
      </w:r>
      <w:r>
        <w:t>月份发布的世界公民身份证件项目。但还没有开源，可以免费使用，并将你的身份信息永久存在区块链上。</w:t>
      </w:r>
      <w:r>
        <w:br/>
      </w:r>
      <w:r>
        <w:br/>
      </w:r>
      <w:r>
        <w:t>它们之间最主要的区别在于，</w:t>
      </w:r>
      <w:r>
        <w:t>CryptID</w:t>
      </w:r>
      <w:r>
        <w:t>设计用于管理员来发行身份，因此身份拥有一个具体的组织来授权使用它们。</w:t>
      </w:r>
      <w:r>
        <w:br/>
      </w:r>
      <w:r>
        <w:br/>
      </w:r>
      <w:r>
        <w:t>而</w:t>
      </w:r>
      <w:r>
        <w:t>Bitnation</w:t>
      </w:r>
      <w:r>
        <w:t>的身份系统则可以为用户创建一个全新且没有从属关系的身份，可以在不使用任何第三方，甚至不用</w:t>
      </w:r>
      <w:r>
        <w:t>Bitnation</w:t>
      </w:r>
      <w:r>
        <w:t>授权的情况下就能证</w:t>
      </w:r>
      <w:r>
        <w:t xml:space="preserve"> </w:t>
      </w:r>
      <w:r>
        <w:t>明你的身份。但是用户获得访问时要处于在线状态。进出真实生活中类似于门这样的物体时不太可能会使用它，尽管不是没有可能。</w:t>
      </w:r>
      <w:r>
        <w:br/>
      </w:r>
      <w:r>
        <w:br/>
      </w:r>
      <w:r>
        <w:t>马斯里说：</w:t>
      </w:r>
      <w:r>
        <w:t>“CryptID</w:t>
      </w:r>
      <w:r>
        <w:t>的开源性会使其获得更广泛的应用，可用于安全和独特的系统中。使用区块链的不可篡改、抗黑客攻击、身份存储都是很新奇的，在行业中是空前的。</w:t>
      </w:r>
      <w:r>
        <w:t>”</w:t>
      </w:r>
      <w:r>
        <w:br/>
      </w:r>
      <w:r>
        <w:br/>
      </w:r>
      <w:r>
        <w:t>而</w:t>
      </w:r>
      <w:r>
        <w:t>Bitnatiaon</w:t>
      </w:r>
      <w:r>
        <w:t>将来有一天会是国家发行的身份证件的取代方案。目前</w:t>
      </w:r>
      <w:r>
        <w:t>CryptID</w:t>
      </w:r>
      <w:r>
        <w:t>已经准备用于企业和高校了，会节省很大一笔安全预算。</w:t>
      </w:r>
    </w:p>
    <w:p w14:paraId="01141089" w14:textId="500CA977" w:rsidR="00CD4060" w:rsidRDefault="0068169C" w:rsidP="0068169C">
      <w:pPr>
        <w:pStyle w:val="2"/>
        <w:rPr>
          <w:shd w:val="clear" w:color="auto" w:fill="FFFFFF"/>
        </w:rPr>
      </w:pPr>
      <w:r>
        <w:rPr>
          <w:shd w:val="clear" w:color="auto" w:fill="FFFFFF"/>
        </w:rPr>
        <w:lastRenderedPageBreak/>
        <w:t xml:space="preserve">3.5 </w:t>
      </w:r>
      <w:r w:rsidR="00CD4060">
        <w:rPr>
          <w:shd w:val="clear" w:color="auto" w:fill="FFFFFF"/>
        </w:rPr>
        <w:t>预测市场</w:t>
      </w:r>
    </w:p>
    <w:p w14:paraId="30BCB234" w14:textId="09F7197D" w:rsidR="00521437" w:rsidRDefault="00521437" w:rsidP="00521437">
      <w:r>
        <w:rPr>
          <w:noProof/>
        </w:rPr>
        <w:drawing>
          <wp:inline distT="0" distB="0" distL="0" distR="0" wp14:anchorId="1DF78954" wp14:editId="09BC5CF2">
            <wp:extent cx="5270500" cy="4284874"/>
            <wp:effectExtent l="0" t="0" r="6350" b="1905"/>
            <wp:docPr id="23" name="图片 23" descr="augu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gur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4284874"/>
                    </a:xfrm>
                    <a:prstGeom prst="rect">
                      <a:avLst/>
                    </a:prstGeom>
                    <a:noFill/>
                    <a:ln>
                      <a:noFill/>
                    </a:ln>
                  </pic:spPr>
                </pic:pic>
              </a:graphicData>
            </a:graphic>
          </wp:inline>
        </w:drawing>
      </w:r>
      <w:r>
        <w:rPr>
          <w:rFonts w:hint="eastAsia"/>
        </w:rPr>
        <w:t>Augur</w:t>
      </w:r>
      <w:r>
        <w:rPr>
          <w:rFonts w:hint="eastAsia"/>
        </w:rPr>
        <w:t>是一个去中心化的预测市场平台，基于区块链技术，将在</w:t>
      </w:r>
      <w:r>
        <w:rPr>
          <w:rFonts w:hint="eastAsia"/>
        </w:rPr>
        <w:t>2015</w:t>
      </w:r>
      <w:r>
        <w:rPr>
          <w:rFonts w:hint="eastAsia"/>
        </w:rPr>
        <w:t>年</w:t>
      </w:r>
      <w:r>
        <w:rPr>
          <w:rFonts w:hint="eastAsia"/>
        </w:rPr>
        <w:t>6</w:t>
      </w:r>
      <w:r>
        <w:rPr>
          <w:rFonts w:hint="eastAsia"/>
        </w:rPr>
        <w:t>月众筹销售、发布。</w:t>
      </w:r>
    </w:p>
    <w:p w14:paraId="520D480F" w14:textId="77777777" w:rsidR="00521437" w:rsidRDefault="00521437" w:rsidP="00521437"/>
    <w:p w14:paraId="6292591D" w14:textId="77777777" w:rsidR="00521437" w:rsidRDefault="00521437" w:rsidP="00521437">
      <w:r>
        <w:rPr>
          <w:rFonts w:hint="eastAsia"/>
        </w:rPr>
        <w:t>预测市场允许用户买卖某一事件结果的股票。</w:t>
      </w:r>
      <w:r>
        <w:rPr>
          <w:rFonts w:hint="eastAsia"/>
        </w:rPr>
        <w:t xml:space="preserve"> </w:t>
      </w:r>
      <w:r>
        <w:rPr>
          <w:rFonts w:hint="eastAsia"/>
        </w:rPr>
        <w:t>股票的当前市场价格是事件发生概率的预估。关于大型预测市场的精确度和各种个别模型的共识的精确度，</w:t>
      </w:r>
      <w:r>
        <w:rPr>
          <w:rFonts w:hint="eastAsia"/>
        </w:rPr>
        <w:t>FiveThirtyEight.com</w:t>
      </w:r>
      <w:r>
        <w:rPr>
          <w:rFonts w:hint="eastAsia"/>
        </w:rPr>
        <w:t>的</w:t>
      </w:r>
      <w:r>
        <w:rPr>
          <w:rFonts w:hint="eastAsia"/>
        </w:rPr>
        <w:t>Nate Silver</w:t>
      </w:r>
      <w:r>
        <w:rPr>
          <w:rFonts w:hint="eastAsia"/>
        </w:rPr>
        <w:t>已经说明过了：</w:t>
      </w:r>
    </w:p>
    <w:p w14:paraId="23719C6E" w14:textId="77777777" w:rsidR="00521437" w:rsidRDefault="00521437" w:rsidP="00521437"/>
    <w:p w14:paraId="588AFB35" w14:textId="77777777" w:rsidR="00521437" w:rsidRDefault="00521437" w:rsidP="00521437">
      <w:r>
        <w:rPr>
          <w:rFonts w:hint="eastAsia"/>
        </w:rPr>
        <w:t xml:space="preserve">    </w:t>
      </w:r>
      <w:r>
        <w:rPr>
          <w:rFonts w:hint="eastAsia"/>
        </w:rPr>
        <w:t>“在公共领域有许多</w:t>
      </w:r>
      <w:r>
        <w:rPr>
          <w:rFonts w:hint="eastAsia"/>
        </w:rPr>
        <w:t>FiveThirtyEight</w:t>
      </w:r>
      <w:r>
        <w:rPr>
          <w:rFonts w:hint="eastAsia"/>
        </w:rPr>
        <w:t>这样的模型是非常有用的。模型得出的共识或者预测经常比团队内最好的成员的预测更好。”</w:t>
      </w:r>
    </w:p>
    <w:p w14:paraId="66D3F286" w14:textId="77777777" w:rsidR="00521437" w:rsidRDefault="00521437" w:rsidP="00521437"/>
    <w:p w14:paraId="6C0BE973" w14:textId="77777777" w:rsidR="00521437" w:rsidRDefault="00521437" w:rsidP="00521437">
      <w:r>
        <w:rPr>
          <w:rFonts w:hint="eastAsia"/>
        </w:rPr>
        <w:t>为了获得大量的用户，</w:t>
      </w:r>
      <w:r>
        <w:rPr>
          <w:rFonts w:hint="eastAsia"/>
        </w:rPr>
        <w:t>Augur</w:t>
      </w:r>
      <w:r>
        <w:rPr>
          <w:rFonts w:hint="eastAsia"/>
        </w:rPr>
        <w:t>基于以太坊平台。以太坊是一种类似于比特币网络的去中心化区块链网络。利用这种技术，我们的预测市场可以有效地消除对手方风险和中心化的服务器，同时采用加密货币（如比特币）创建出一个全球性的市场。</w:t>
      </w:r>
    </w:p>
    <w:p w14:paraId="2007DAC3" w14:textId="77777777" w:rsidR="00521437" w:rsidRDefault="00521437" w:rsidP="00521437"/>
    <w:p w14:paraId="68603996" w14:textId="77777777" w:rsidR="00521437" w:rsidRDefault="00521437" w:rsidP="00521437">
      <w:r>
        <w:rPr>
          <w:rFonts w:hint="eastAsia"/>
        </w:rPr>
        <w:t>一个利用密码学货币的全球性预测市场将使得开发预测工具成为可能，我们有信心相信它将会是</w:t>
      </w:r>
      <w:r>
        <w:rPr>
          <w:rFonts w:hint="eastAsia"/>
        </w:rPr>
        <w:t>Augur</w:t>
      </w:r>
      <w:r>
        <w:rPr>
          <w:rFonts w:hint="eastAsia"/>
        </w:rPr>
        <w:t>。</w:t>
      </w:r>
    </w:p>
    <w:p w14:paraId="4E8E2C06" w14:textId="77777777" w:rsidR="00521437" w:rsidRDefault="00521437" w:rsidP="00521437"/>
    <w:p w14:paraId="3F3BB7AC" w14:textId="77777777" w:rsidR="00521437" w:rsidRDefault="00521437" w:rsidP="00521437">
      <w:r>
        <w:rPr>
          <w:rFonts w:hint="eastAsia"/>
        </w:rPr>
        <w:t>真诚的</w:t>
      </w:r>
      <w:r>
        <w:rPr>
          <w:rFonts w:hint="eastAsia"/>
        </w:rPr>
        <w:t xml:space="preserve"> Augur</w:t>
      </w:r>
      <w:r>
        <w:rPr>
          <w:rFonts w:hint="eastAsia"/>
        </w:rPr>
        <w:t>团队</w:t>
      </w:r>
    </w:p>
    <w:p w14:paraId="710224FD" w14:textId="77777777" w:rsidR="00521437" w:rsidRDefault="00521437" w:rsidP="00521437"/>
    <w:p w14:paraId="7A51E023" w14:textId="77777777" w:rsidR="00521437" w:rsidRDefault="00521437" w:rsidP="00521437">
      <w:r>
        <w:rPr>
          <w:rFonts w:hint="eastAsia"/>
        </w:rPr>
        <w:t>关于</w:t>
      </w:r>
      <w:r>
        <w:rPr>
          <w:rFonts w:hint="eastAsia"/>
        </w:rPr>
        <w:t>Augur</w:t>
      </w:r>
      <w:r>
        <w:rPr>
          <w:rFonts w:hint="eastAsia"/>
        </w:rPr>
        <w:t>团队：</w:t>
      </w:r>
    </w:p>
    <w:p w14:paraId="3210A403" w14:textId="77777777" w:rsidR="00521437" w:rsidRDefault="00521437" w:rsidP="00521437"/>
    <w:p w14:paraId="4370E653" w14:textId="77777777" w:rsidR="00521437" w:rsidRDefault="00521437" w:rsidP="00521437">
      <w:r>
        <w:rPr>
          <w:rFonts w:hint="eastAsia"/>
        </w:rPr>
        <w:t>Jack Peterson</w:t>
      </w:r>
      <w:r>
        <w:rPr>
          <w:rFonts w:hint="eastAsia"/>
        </w:rPr>
        <w:t>博士</w:t>
      </w:r>
    </w:p>
    <w:p w14:paraId="5D40D2D2" w14:textId="77777777" w:rsidR="00521437" w:rsidRDefault="00521437" w:rsidP="00521437"/>
    <w:p w14:paraId="1AE4A5DF" w14:textId="77777777" w:rsidR="00521437" w:rsidRDefault="00521437" w:rsidP="00521437">
      <w:r>
        <w:rPr>
          <w:rFonts w:hint="eastAsia"/>
        </w:rPr>
        <w:t>杰克是一名物理学家和企业家，他成功地领导了若干科学的软件和网络开发项目。他对分布式网络和加密货币有着浓厚的兴趣，同时完成他的博士学位，在加州大学旧金山分校。杰克也是全栈网络工程师，并为</w:t>
      </w:r>
      <w:r>
        <w:rPr>
          <w:rFonts w:hint="eastAsia"/>
        </w:rPr>
        <w:t>Julia</w:t>
      </w:r>
      <w:r>
        <w:rPr>
          <w:rFonts w:hint="eastAsia"/>
        </w:rPr>
        <w:t>编程语言开发出多个开发包。他已经出版了好几篇经同行评议的关于网络和信息理论的文章。</w:t>
      </w:r>
    </w:p>
    <w:p w14:paraId="50BC1ED9" w14:textId="77777777" w:rsidR="00521437" w:rsidRDefault="00521437" w:rsidP="00521437"/>
    <w:p w14:paraId="5BF84592" w14:textId="77777777" w:rsidR="00521437" w:rsidRDefault="00521437" w:rsidP="00521437">
      <w:r>
        <w:t>Joey Krug</w:t>
      </w:r>
    </w:p>
    <w:p w14:paraId="5E91CA9A" w14:textId="77777777" w:rsidR="00521437" w:rsidRDefault="00521437" w:rsidP="00521437"/>
    <w:p w14:paraId="1A166A9C" w14:textId="77777777" w:rsidR="00521437" w:rsidRDefault="00521437" w:rsidP="00521437">
      <w:r>
        <w:rPr>
          <w:rFonts w:hint="eastAsia"/>
        </w:rPr>
        <w:t>Joey</w:t>
      </w:r>
      <w:r>
        <w:rPr>
          <w:rFonts w:hint="eastAsia"/>
        </w:rPr>
        <w:t>最近从</w:t>
      </w:r>
      <w:r>
        <w:rPr>
          <w:rFonts w:hint="eastAsia"/>
        </w:rPr>
        <w:t>Pomona</w:t>
      </w:r>
      <w:r>
        <w:rPr>
          <w:rFonts w:hint="eastAsia"/>
        </w:rPr>
        <w:t>学院（计算机科学）请假，全职加入</w:t>
      </w:r>
      <w:r>
        <w:rPr>
          <w:rFonts w:hint="eastAsia"/>
        </w:rPr>
        <w:t>Augur</w:t>
      </w:r>
      <w:r>
        <w:rPr>
          <w:rFonts w:hint="eastAsia"/>
        </w:rPr>
        <w:t>。他花了一生中最宝贵的时间提高编程技巧，并深入地了解比特币核心。他实施了第一个使用声音交易比特币的案例。近日，</w:t>
      </w:r>
      <w:r>
        <w:rPr>
          <w:rFonts w:hint="eastAsia"/>
        </w:rPr>
        <w:t>Joey</w:t>
      </w:r>
      <w:r>
        <w:rPr>
          <w:rFonts w:hint="eastAsia"/>
        </w:rPr>
        <w:t>和</w:t>
      </w:r>
      <w:r>
        <w:rPr>
          <w:rFonts w:hint="eastAsia"/>
        </w:rPr>
        <w:t>Jack</w:t>
      </w:r>
      <w:r>
        <w:rPr>
          <w:rFonts w:hint="eastAsia"/>
        </w:rPr>
        <w:t>完成了</w:t>
      </w:r>
      <w:r>
        <w:rPr>
          <w:rFonts w:hint="eastAsia"/>
        </w:rPr>
        <w:t>sidecoin</w:t>
      </w:r>
      <w:r>
        <w:rPr>
          <w:rFonts w:hint="eastAsia"/>
        </w:rPr>
        <w:t>，它允许新的加密货币基于对比特币账户余额的“快照”进行发行。</w:t>
      </w:r>
    </w:p>
    <w:p w14:paraId="6904B564" w14:textId="77777777" w:rsidR="00521437" w:rsidRDefault="00521437" w:rsidP="00521437"/>
    <w:p w14:paraId="74AFAB8B" w14:textId="77777777" w:rsidR="00521437" w:rsidRDefault="00521437" w:rsidP="00521437">
      <w:r>
        <w:t>Scott Leonard</w:t>
      </w:r>
    </w:p>
    <w:p w14:paraId="1254FB1F" w14:textId="77777777" w:rsidR="00521437" w:rsidRDefault="00521437" w:rsidP="00521437"/>
    <w:p w14:paraId="61327F0B" w14:textId="77777777" w:rsidR="00521437" w:rsidRDefault="00521437" w:rsidP="00521437">
      <w:r>
        <w:rPr>
          <w:rFonts w:hint="eastAsia"/>
        </w:rPr>
        <w:t>Scott</w:t>
      </w:r>
      <w:r>
        <w:rPr>
          <w:rFonts w:hint="eastAsia"/>
        </w:rPr>
        <w:t>是一个全栈网络开发人员。他获得计算机信息系统的学位，关注商业管理。凭借在该行业二十多年的工作经验</w:t>
      </w:r>
      <w:r>
        <w:rPr>
          <w:rFonts w:hint="eastAsia"/>
        </w:rPr>
        <w:t xml:space="preserve"> </w:t>
      </w:r>
      <w:r>
        <w:rPr>
          <w:rFonts w:hint="eastAsia"/>
        </w:rPr>
        <w:t>–</w:t>
      </w:r>
      <w:r>
        <w:rPr>
          <w:rFonts w:hint="eastAsia"/>
        </w:rPr>
        <w:t xml:space="preserve"> </w:t>
      </w:r>
      <w:r>
        <w:rPr>
          <w:rFonts w:hint="eastAsia"/>
        </w:rPr>
        <w:t>大型媒体公司，和小型，开源项目</w:t>
      </w:r>
      <w:r>
        <w:rPr>
          <w:rFonts w:hint="eastAsia"/>
        </w:rPr>
        <w:t xml:space="preserve"> </w:t>
      </w:r>
      <w:r>
        <w:rPr>
          <w:rFonts w:hint="eastAsia"/>
        </w:rPr>
        <w:t>–</w:t>
      </w:r>
      <w:r>
        <w:rPr>
          <w:rFonts w:hint="eastAsia"/>
        </w:rPr>
        <w:t xml:space="preserve"> </w:t>
      </w:r>
      <w:r>
        <w:rPr>
          <w:rFonts w:hint="eastAsia"/>
        </w:rPr>
        <w:t>他们已经开发出整体的设计系统和对开发技术有着批判性的眼光。</w:t>
      </w:r>
    </w:p>
    <w:p w14:paraId="6940BE55" w14:textId="77777777" w:rsidR="00521437" w:rsidRDefault="00521437" w:rsidP="00521437"/>
    <w:p w14:paraId="73D2ADF3" w14:textId="77777777" w:rsidR="00521437" w:rsidRDefault="00521437" w:rsidP="00521437">
      <w:r>
        <w:t>Chris Calderon</w:t>
      </w:r>
    </w:p>
    <w:p w14:paraId="746832C5" w14:textId="77777777" w:rsidR="00521437" w:rsidRDefault="00521437" w:rsidP="00521437"/>
    <w:p w14:paraId="5C709432" w14:textId="77777777" w:rsidR="00521437" w:rsidRDefault="00521437" w:rsidP="00521437">
      <w:r>
        <w:rPr>
          <w:rFonts w:hint="eastAsia"/>
        </w:rPr>
        <w:t>Chris</w:t>
      </w:r>
      <w:r>
        <w:rPr>
          <w:rFonts w:hint="eastAsia"/>
        </w:rPr>
        <w:t>在</w:t>
      </w:r>
      <w:r>
        <w:rPr>
          <w:rFonts w:hint="eastAsia"/>
        </w:rPr>
        <w:t>Whittier</w:t>
      </w:r>
      <w:r>
        <w:rPr>
          <w:rFonts w:hint="eastAsia"/>
        </w:rPr>
        <w:t>学院学习数学，精通</w:t>
      </w:r>
      <w:r>
        <w:rPr>
          <w:rFonts w:hint="eastAsia"/>
        </w:rPr>
        <w:t>Python</w:t>
      </w:r>
      <w:r>
        <w:rPr>
          <w:rFonts w:hint="eastAsia"/>
        </w:rPr>
        <w:t>。在</w:t>
      </w:r>
      <w:r>
        <w:rPr>
          <w:rFonts w:hint="eastAsia"/>
        </w:rPr>
        <w:t>Augur</w:t>
      </w:r>
      <w:r>
        <w:rPr>
          <w:rFonts w:hint="eastAsia"/>
        </w:rPr>
        <w:t>项目，他的重点是实现以太坊（</w:t>
      </w:r>
      <w:r>
        <w:rPr>
          <w:rFonts w:hint="eastAsia"/>
        </w:rPr>
        <w:t>Serpent</w:t>
      </w:r>
      <w:r>
        <w:rPr>
          <w:rFonts w:hint="eastAsia"/>
        </w:rPr>
        <w:t>）。克里斯经常在他的空闲时间进行创新编程。</w:t>
      </w:r>
    </w:p>
    <w:p w14:paraId="65F219E7" w14:textId="77777777" w:rsidR="00521437" w:rsidRDefault="00521437" w:rsidP="00521437"/>
    <w:p w14:paraId="13D8A7A9" w14:textId="77777777" w:rsidR="00521437" w:rsidRDefault="00521437" w:rsidP="00521437">
      <w:r>
        <w:t>Jeremy Gardner</w:t>
      </w:r>
    </w:p>
    <w:p w14:paraId="79A4B1B8" w14:textId="77777777" w:rsidR="00521437" w:rsidRDefault="00521437" w:rsidP="00521437"/>
    <w:p w14:paraId="3E42C9F1" w14:textId="77777777" w:rsidR="00521437" w:rsidRDefault="00521437" w:rsidP="00521437">
      <w:r>
        <w:rPr>
          <w:rFonts w:hint="eastAsia"/>
        </w:rPr>
        <w:t>Jeremy</w:t>
      </w:r>
      <w:r>
        <w:rPr>
          <w:rFonts w:hint="eastAsia"/>
        </w:rPr>
        <w:t>曾就读于</w:t>
      </w:r>
      <w:r>
        <w:rPr>
          <w:rFonts w:hint="eastAsia"/>
        </w:rPr>
        <w:t>Bard</w:t>
      </w:r>
      <w:r>
        <w:rPr>
          <w:rFonts w:hint="eastAsia"/>
        </w:rPr>
        <w:t>学院和密歇根大学，他的专业是政治策略。在密歇根州时期，他创办了学院加密货币网络，一个国际非盈利性组织，并开始在几个区块链相关的创业公司工作。你可以经常在会议或见面会上碰到他，在任何人可听范围内歌颂区块链的优点。</w:t>
      </w:r>
    </w:p>
    <w:p w14:paraId="234A042F" w14:textId="77777777" w:rsidR="00521437" w:rsidRDefault="00521437" w:rsidP="00521437"/>
    <w:p w14:paraId="698F4C8C" w14:textId="77777777" w:rsidR="00521437" w:rsidRDefault="00521437" w:rsidP="00521437">
      <w:r>
        <w:t>Tony Sakich</w:t>
      </w:r>
    </w:p>
    <w:p w14:paraId="39789005" w14:textId="77777777" w:rsidR="00521437" w:rsidRDefault="00521437" w:rsidP="00521437"/>
    <w:p w14:paraId="6139DEA4" w14:textId="77777777" w:rsidR="00521437" w:rsidRDefault="00521437" w:rsidP="00521437">
      <w:r>
        <w:rPr>
          <w:rFonts w:hint="eastAsia"/>
        </w:rPr>
        <w:t>在作为</w:t>
      </w:r>
      <w:r>
        <w:rPr>
          <w:rFonts w:hint="eastAsia"/>
        </w:rPr>
        <w:t>BitPay</w:t>
      </w:r>
      <w:r>
        <w:rPr>
          <w:rFonts w:hint="eastAsia"/>
        </w:rPr>
        <w:t>的市场经理与微软一起协调第一次全国性比特币电视广告和数字运动后，</w:t>
      </w:r>
      <w:r>
        <w:rPr>
          <w:rFonts w:hint="eastAsia"/>
        </w:rPr>
        <w:t>Tony</w:t>
      </w:r>
      <w:r>
        <w:rPr>
          <w:rFonts w:hint="eastAsia"/>
        </w:rPr>
        <w:t>加入了</w:t>
      </w:r>
      <w:r>
        <w:rPr>
          <w:rFonts w:hint="eastAsia"/>
        </w:rPr>
        <w:t>Augur</w:t>
      </w:r>
      <w:r>
        <w:rPr>
          <w:rFonts w:hint="eastAsia"/>
        </w:rPr>
        <w:t>。他在娱乐，教育和科技领域具有十年以上的工作经验，另外他对去中心化技术非常感兴趣，这一切使他非常适合</w:t>
      </w:r>
      <w:r>
        <w:rPr>
          <w:rFonts w:hint="eastAsia"/>
        </w:rPr>
        <w:t>Augur</w:t>
      </w:r>
      <w:r>
        <w:rPr>
          <w:rFonts w:hint="eastAsia"/>
        </w:rPr>
        <w:t>。</w:t>
      </w:r>
      <w:r>
        <w:rPr>
          <w:rFonts w:hint="eastAsia"/>
        </w:rPr>
        <w:t>Tony</w:t>
      </w:r>
      <w:r>
        <w:rPr>
          <w:rFonts w:hint="eastAsia"/>
        </w:rPr>
        <w:t>也拥有一个广播网站，它播报着一些最具创新性的去中心化技术项目，以及其他在技术界有影响力的人物。</w:t>
      </w:r>
    </w:p>
    <w:p w14:paraId="041F16B8" w14:textId="77777777" w:rsidR="00521437" w:rsidRDefault="00521437" w:rsidP="00521437"/>
    <w:p w14:paraId="37B73BDA" w14:textId="77777777" w:rsidR="00521437" w:rsidRDefault="00521437" w:rsidP="00521437">
      <w:r>
        <w:rPr>
          <w:rFonts w:hint="eastAsia"/>
        </w:rPr>
        <w:t>Augur</w:t>
      </w:r>
      <w:r>
        <w:rPr>
          <w:rFonts w:hint="eastAsia"/>
        </w:rPr>
        <w:t>顾问</w:t>
      </w:r>
      <w:r>
        <w:rPr>
          <w:rFonts w:hint="eastAsia"/>
        </w:rPr>
        <w:t>:</w:t>
      </w:r>
    </w:p>
    <w:p w14:paraId="0B7FFE14" w14:textId="77777777" w:rsidR="00521437" w:rsidRDefault="00521437" w:rsidP="00521437"/>
    <w:p w14:paraId="4842FD9D" w14:textId="77777777" w:rsidR="00521437" w:rsidRDefault="00521437" w:rsidP="00521437">
      <w:r>
        <w:rPr>
          <w:rFonts w:hint="eastAsia"/>
        </w:rPr>
        <w:t>Vitalik Buterin</w:t>
      </w:r>
      <w:r>
        <w:rPr>
          <w:rFonts w:hint="eastAsia"/>
        </w:rPr>
        <w:t>：</w:t>
      </w:r>
      <w:r>
        <w:rPr>
          <w:rFonts w:hint="eastAsia"/>
        </w:rPr>
        <w:t xml:space="preserve"> 2014</w:t>
      </w:r>
      <w:r>
        <w:rPr>
          <w:rFonts w:hint="eastAsia"/>
        </w:rPr>
        <w:t>年世界</w:t>
      </w:r>
      <w:r>
        <w:rPr>
          <w:rFonts w:hint="eastAsia"/>
        </w:rPr>
        <w:t>IT</w:t>
      </w:r>
      <w:r>
        <w:rPr>
          <w:rFonts w:hint="eastAsia"/>
        </w:rPr>
        <w:t>软件技术大奖的获胜者、以太坊创创始人、</w:t>
      </w:r>
      <w:r>
        <w:rPr>
          <w:rFonts w:hint="eastAsia"/>
        </w:rPr>
        <w:t>Peter Thiel 10</w:t>
      </w:r>
      <w:r>
        <w:rPr>
          <w:rFonts w:hint="eastAsia"/>
        </w:rPr>
        <w:t>万美金奖学金获得者</w:t>
      </w:r>
    </w:p>
    <w:p w14:paraId="4D083A4A" w14:textId="77777777" w:rsidR="00521437" w:rsidRDefault="00521437" w:rsidP="00521437"/>
    <w:p w14:paraId="4FB102F2" w14:textId="77777777" w:rsidR="00521437" w:rsidRDefault="00521437" w:rsidP="00521437">
      <w:r>
        <w:rPr>
          <w:rFonts w:hint="eastAsia"/>
        </w:rPr>
        <w:t xml:space="preserve">Paul Sztorc: </w:t>
      </w:r>
      <w:r>
        <w:rPr>
          <w:rFonts w:hint="eastAsia"/>
        </w:rPr>
        <w:t>耶鲁大学数据学家</w:t>
      </w:r>
      <w:r>
        <w:rPr>
          <w:rFonts w:hint="eastAsia"/>
        </w:rPr>
        <w:t>,Truthcoin</w:t>
      </w:r>
      <w:r>
        <w:rPr>
          <w:rFonts w:hint="eastAsia"/>
        </w:rPr>
        <w:t>创始人</w:t>
      </w:r>
    </w:p>
    <w:p w14:paraId="54CAE47D" w14:textId="77777777" w:rsidR="00521437" w:rsidRDefault="00521437" w:rsidP="00521437"/>
    <w:p w14:paraId="06AC82CE" w14:textId="77777777" w:rsidR="00521437" w:rsidRDefault="00521437" w:rsidP="00521437">
      <w:r>
        <w:rPr>
          <w:rFonts w:hint="eastAsia"/>
        </w:rPr>
        <w:t>Dr. Robin Hanson</w:t>
      </w:r>
      <w:r>
        <w:rPr>
          <w:rFonts w:hint="eastAsia"/>
        </w:rPr>
        <w:t>：</w:t>
      </w:r>
      <w:r>
        <w:rPr>
          <w:rFonts w:hint="eastAsia"/>
        </w:rPr>
        <w:t xml:space="preserve"> </w:t>
      </w:r>
      <w:r>
        <w:rPr>
          <w:rFonts w:hint="eastAsia"/>
        </w:rPr>
        <w:t>共识点（</w:t>
      </w:r>
      <w:r>
        <w:rPr>
          <w:rFonts w:hint="eastAsia"/>
        </w:rPr>
        <w:t>Consensus Point</w:t>
      </w:r>
      <w:r>
        <w:rPr>
          <w:rFonts w:hint="eastAsia"/>
        </w:rPr>
        <w:t>）首席科学家，乔治梅森大学经济学家</w:t>
      </w:r>
      <w:r>
        <w:rPr>
          <w:rFonts w:hint="eastAsia"/>
        </w:rPr>
        <w:t>,</w:t>
      </w:r>
    </w:p>
    <w:p w14:paraId="2322C1D3" w14:textId="77777777" w:rsidR="00521437" w:rsidRDefault="00521437" w:rsidP="00521437"/>
    <w:p w14:paraId="07727CD8" w14:textId="77777777" w:rsidR="00521437" w:rsidRDefault="00521437" w:rsidP="00521437">
      <w:r>
        <w:rPr>
          <w:rFonts w:hint="eastAsia"/>
        </w:rPr>
        <w:t>Ron Benrstein</w:t>
      </w:r>
      <w:r>
        <w:rPr>
          <w:rFonts w:hint="eastAsia"/>
        </w:rPr>
        <w:t>：</w:t>
      </w:r>
      <w:r>
        <w:rPr>
          <w:rFonts w:hint="eastAsia"/>
        </w:rPr>
        <w:t xml:space="preserve"> InTrade &amp; Tradesports</w:t>
      </w:r>
      <w:r>
        <w:rPr>
          <w:rFonts w:hint="eastAsia"/>
        </w:rPr>
        <w:t>创始人</w:t>
      </w:r>
    </w:p>
    <w:p w14:paraId="4E2C1EFE" w14:textId="77777777" w:rsidR="00521437" w:rsidRDefault="00521437" w:rsidP="00521437"/>
    <w:p w14:paraId="0DADDCC7" w14:textId="77777777" w:rsidR="00521437" w:rsidRDefault="00521437" w:rsidP="00521437">
      <w:r>
        <w:rPr>
          <w:rFonts w:hint="eastAsia"/>
        </w:rPr>
        <w:t>Dr. Abe Othman</w:t>
      </w:r>
      <w:r>
        <w:rPr>
          <w:rFonts w:hint="eastAsia"/>
        </w:rPr>
        <w:t>：</w:t>
      </w:r>
      <w:r>
        <w:rPr>
          <w:rFonts w:hint="eastAsia"/>
        </w:rPr>
        <w:t xml:space="preserve"> </w:t>
      </w:r>
      <w:r>
        <w:rPr>
          <w:rFonts w:hint="eastAsia"/>
        </w:rPr>
        <w:t>沃顿大学，研究者</w:t>
      </w:r>
    </w:p>
    <w:p w14:paraId="61FB8459" w14:textId="77777777" w:rsidR="00521437" w:rsidRDefault="00521437" w:rsidP="00521437"/>
    <w:p w14:paraId="0911442B" w14:textId="77777777" w:rsidR="00521437" w:rsidRDefault="00521437" w:rsidP="00521437">
      <w:r>
        <w:rPr>
          <w:rFonts w:hint="eastAsia"/>
        </w:rPr>
        <w:t>Elizabeth Stark</w:t>
      </w:r>
      <w:r>
        <w:rPr>
          <w:rFonts w:hint="eastAsia"/>
        </w:rPr>
        <w:t>：</w:t>
      </w:r>
      <w:r>
        <w:rPr>
          <w:rFonts w:hint="eastAsia"/>
        </w:rPr>
        <w:t xml:space="preserve"> StartX </w:t>
      </w:r>
      <w:r>
        <w:rPr>
          <w:rFonts w:hint="eastAsia"/>
        </w:rPr>
        <w:t>创始人</w:t>
      </w:r>
    </w:p>
    <w:p w14:paraId="7670E66E" w14:textId="77777777" w:rsidR="00521437" w:rsidRDefault="00521437" w:rsidP="00521437"/>
    <w:p w14:paraId="64450EBB" w14:textId="77777777" w:rsidR="00521437" w:rsidRDefault="00521437" w:rsidP="00521437">
      <w:r>
        <w:rPr>
          <w:rFonts w:hint="eastAsia"/>
        </w:rPr>
        <w:t>Houman Shadab</w:t>
      </w:r>
      <w:r>
        <w:rPr>
          <w:rFonts w:hint="eastAsia"/>
        </w:rPr>
        <w:t>：</w:t>
      </w:r>
      <w:r>
        <w:rPr>
          <w:rFonts w:hint="eastAsia"/>
        </w:rPr>
        <w:t xml:space="preserve"> </w:t>
      </w:r>
      <w:r>
        <w:rPr>
          <w:rFonts w:hint="eastAsia"/>
        </w:rPr>
        <w:t>纽约法学院，法学教授</w:t>
      </w:r>
    </w:p>
    <w:p w14:paraId="4853170A" w14:textId="77777777" w:rsidR="00521437" w:rsidRDefault="00521437" w:rsidP="00521437"/>
    <w:p w14:paraId="36A7C52F" w14:textId="77777777" w:rsidR="00521437" w:rsidRDefault="00521437" w:rsidP="00521437">
      <w:r>
        <w:rPr>
          <w:rFonts w:hint="eastAsia"/>
        </w:rPr>
        <w:t>Joe Costello</w:t>
      </w:r>
      <w:r>
        <w:rPr>
          <w:rFonts w:hint="eastAsia"/>
        </w:rPr>
        <w:t>：</w:t>
      </w:r>
      <w:r>
        <w:rPr>
          <w:rFonts w:hint="eastAsia"/>
        </w:rPr>
        <w:t>Enlighted CEO</w:t>
      </w:r>
    </w:p>
    <w:p w14:paraId="5D445ACA" w14:textId="77777777" w:rsidR="00521437" w:rsidRDefault="00521437" w:rsidP="00521437"/>
    <w:p w14:paraId="225BD27F" w14:textId="77777777" w:rsidR="00521437" w:rsidRDefault="00521437" w:rsidP="00521437">
      <w:r>
        <w:t xml:space="preserve"> </w:t>
      </w:r>
    </w:p>
    <w:p w14:paraId="37A7272E" w14:textId="77777777" w:rsidR="00521437" w:rsidRDefault="00521437" w:rsidP="00521437"/>
    <w:p w14:paraId="2296EFC5" w14:textId="77777777" w:rsidR="00521437" w:rsidRDefault="00521437" w:rsidP="00521437">
      <w:r>
        <w:rPr>
          <w:rFonts w:hint="eastAsia"/>
        </w:rPr>
        <w:t>预测市场准确性的案例</w:t>
      </w:r>
      <w:r>
        <w:rPr>
          <w:rFonts w:hint="eastAsia"/>
        </w:rPr>
        <w:t>:</w:t>
      </w:r>
    </w:p>
    <w:p w14:paraId="13792D2A" w14:textId="77777777" w:rsidR="00521437" w:rsidRDefault="00521437" w:rsidP="00521437"/>
    <w:p w14:paraId="2AC65A82" w14:textId="77777777" w:rsidR="00521437" w:rsidRDefault="00521437" w:rsidP="00521437">
      <w:r>
        <w:rPr>
          <w:rFonts w:hint="eastAsia"/>
        </w:rPr>
        <w:t>糖豆案例：</w:t>
      </w:r>
    </w:p>
    <w:p w14:paraId="168AF430" w14:textId="77777777" w:rsidR="00521437" w:rsidRDefault="00521437" w:rsidP="00521437">
      <w:r>
        <w:rPr>
          <w:rFonts w:hint="eastAsia"/>
        </w:rPr>
        <w:t>在</w:t>
      </w:r>
      <w:r>
        <w:rPr>
          <w:rFonts w:hint="eastAsia"/>
        </w:rPr>
        <w:t>2007</w:t>
      </w:r>
      <w:r>
        <w:rPr>
          <w:rFonts w:hint="eastAsia"/>
        </w:rPr>
        <w:t>年，哥伦比亚商学院教授</w:t>
      </w:r>
      <w:r>
        <w:rPr>
          <w:rFonts w:hint="eastAsia"/>
        </w:rPr>
        <w:t>Michael Mauboussin</w:t>
      </w:r>
      <w:r>
        <w:rPr>
          <w:rFonts w:hint="eastAsia"/>
        </w:rPr>
        <w:t>让他的</w:t>
      </w:r>
      <w:r>
        <w:rPr>
          <w:rFonts w:hint="eastAsia"/>
        </w:rPr>
        <w:t>73</w:t>
      </w:r>
      <w:r>
        <w:rPr>
          <w:rFonts w:hint="eastAsia"/>
        </w:rPr>
        <w:t>位学生估算瓶子中糖豆的数量。学生所估计的数量在</w:t>
      </w:r>
      <w:r>
        <w:rPr>
          <w:rFonts w:hint="eastAsia"/>
        </w:rPr>
        <w:t>250-4100</w:t>
      </w:r>
      <w:r>
        <w:rPr>
          <w:rFonts w:hint="eastAsia"/>
        </w:rPr>
        <w:t>之间。其实瓶子中有</w:t>
      </w:r>
      <w:r>
        <w:rPr>
          <w:rFonts w:hint="eastAsia"/>
        </w:rPr>
        <w:t>1116</w:t>
      </w:r>
      <w:r>
        <w:rPr>
          <w:rFonts w:hint="eastAsia"/>
        </w:rPr>
        <w:t>个糖豆。学生们估计值与真实值</w:t>
      </w:r>
      <w:r>
        <w:rPr>
          <w:rFonts w:hint="eastAsia"/>
        </w:rPr>
        <w:t>1116</w:t>
      </w:r>
      <w:r>
        <w:rPr>
          <w:rFonts w:hint="eastAsia"/>
        </w:rPr>
        <w:t>平均偏离</w:t>
      </w:r>
      <w:r>
        <w:rPr>
          <w:rFonts w:hint="eastAsia"/>
        </w:rPr>
        <w:t>700</w:t>
      </w:r>
      <w:r>
        <w:rPr>
          <w:rFonts w:hint="eastAsia"/>
        </w:rPr>
        <w:t>。也就是</w:t>
      </w:r>
      <w:r>
        <w:rPr>
          <w:rFonts w:hint="eastAsia"/>
        </w:rPr>
        <w:t>62%</w:t>
      </w:r>
      <w:r>
        <w:rPr>
          <w:rFonts w:hint="eastAsia"/>
        </w:rPr>
        <w:t>的错误率。</w:t>
      </w:r>
    </w:p>
    <w:p w14:paraId="6BC6896F" w14:textId="77777777" w:rsidR="00521437" w:rsidRDefault="00521437" w:rsidP="00521437"/>
    <w:p w14:paraId="3A9369C6" w14:textId="77777777" w:rsidR="00521437" w:rsidRDefault="00521437" w:rsidP="00521437">
      <w:r>
        <w:rPr>
          <w:rFonts w:hint="eastAsia"/>
        </w:rPr>
        <w:t>然而，尽管学生的估计很不准确，但是他们估计的平均值是</w:t>
      </w:r>
      <w:r>
        <w:rPr>
          <w:rFonts w:hint="eastAsia"/>
        </w:rPr>
        <w:t>1151</w:t>
      </w:r>
      <w:r>
        <w:rPr>
          <w:rFonts w:hint="eastAsia"/>
        </w:rPr>
        <w:t>，与真实数值</w:t>
      </w:r>
      <w:r>
        <w:rPr>
          <w:rFonts w:hint="eastAsia"/>
        </w:rPr>
        <w:t>1116</w:t>
      </w:r>
      <w:r>
        <w:rPr>
          <w:rFonts w:hint="eastAsia"/>
        </w:rPr>
        <w:t>只有</w:t>
      </w:r>
      <w:r>
        <w:rPr>
          <w:rFonts w:hint="eastAsia"/>
        </w:rPr>
        <w:t>3%</w:t>
      </w:r>
      <w:r>
        <w:rPr>
          <w:rFonts w:hint="eastAsia"/>
        </w:rPr>
        <w:t>的误差。</w:t>
      </w:r>
    </w:p>
    <w:p w14:paraId="444DB3E9" w14:textId="77777777" w:rsidR="00521437" w:rsidRDefault="00521437" w:rsidP="00521437"/>
    <w:p w14:paraId="73FBC975" w14:textId="77777777" w:rsidR="00521437" w:rsidRDefault="00521437" w:rsidP="00521437">
      <w:r>
        <w:rPr>
          <w:rFonts w:hint="eastAsia"/>
        </w:rPr>
        <w:t>这一研究以各种形式被重复过多次，结果都与上面相同。我们正在将这种群体智慧应用到每一个学科中，从政治学到气候学，并用利益得失来强迫群体说真话。</w:t>
      </w:r>
    </w:p>
    <w:p w14:paraId="1D6C8937" w14:textId="77777777" w:rsidR="00521437" w:rsidRDefault="00521437" w:rsidP="00521437"/>
    <w:p w14:paraId="67D8B242" w14:textId="77777777" w:rsidR="00521437" w:rsidRDefault="00521437" w:rsidP="00521437">
      <w:r>
        <w:rPr>
          <w:rFonts w:hint="eastAsia"/>
        </w:rPr>
        <w:t>潜艇案例：</w:t>
      </w:r>
    </w:p>
    <w:p w14:paraId="7F3B7F6A" w14:textId="77777777" w:rsidR="00521437" w:rsidRDefault="00521437" w:rsidP="00521437">
      <w:r>
        <w:rPr>
          <w:rFonts w:hint="eastAsia"/>
        </w:rPr>
        <w:t>在</w:t>
      </w:r>
      <w:r>
        <w:rPr>
          <w:rFonts w:hint="eastAsia"/>
        </w:rPr>
        <w:t>1968</w:t>
      </w:r>
      <w:r>
        <w:rPr>
          <w:rFonts w:hint="eastAsia"/>
        </w:rPr>
        <w:t>年</w:t>
      </w:r>
      <w:r>
        <w:rPr>
          <w:rFonts w:hint="eastAsia"/>
        </w:rPr>
        <w:t>5</w:t>
      </w:r>
      <w:r>
        <w:rPr>
          <w:rFonts w:hint="eastAsia"/>
        </w:rPr>
        <w:t>月，美国的一艘名为</w:t>
      </w:r>
      <w:r>
        <w:rPr>
          <w:rFonts w:hint="eastAsia"/>
        </w:rPr>
        <w:t>Scorpion</w:t>
      </w:r>
      <w:r>
        <w:rPr>
          <w:rFonts w:hint="eastAsia"/>
        </w:rPr>
        <w:t>的潜艇，在大西洋完成执勤任务返回纽波特纽斯港口的途中消失了。虽然海军知道潜艇最后的报告位置，但是不知道</w:t>
      </w:r>
      <w:r>
        <w:rPr>
          <w:rFonts w:hint="eastAsia"/>
        </w:rPr>
        <w:t>Scorpion</w:t>
      </w:r>
      <w:r>
        <w:rPr>
          <w:rFonts w:hint="eastAsia"/>
        </w:rPr>
        <w:t>发生了些什么事情，只知道自最后一次联系后，潜艇大概又前行到哪里。最后他们将搜索范围确定在方圆</w:t>
      </w:r>
      <w:r>
        <w:rPr>
          <w:rFonts w:hint="eastAsia"/>
        </w:rPr>
        <w:t>20</w:t>
      </w:r>
      <w:r>
        <w:rPr>
          <w:rFonts w:hint="eastAsia"/>
        </w:rPr>
        <w:t>英里，几千英尺深的区域。这是一个希望渺茫的搜索。人们能够想到的唯一可能的解决方案是，召集三、四位潜艇和洋流的顶级专家，问他们认为潜艇在哪里。但是，根据</w:t>
      </w:r>
      <w:r>
        <w:rPr>
          <w:rFonts w:hint="eastAsia"/>
        </w:rPr>
        <w:t>Sherry Sontag</w:t>
      </w:r>
      <w:r>
        <w:rPr>
          <w:rFonts w:hint="eastAsia"/>
        </w:rPr>
        <w:t>和</w:t>
      </w:r>
      <w:r>
        <w:rPr>
          <w:rFonts w:hint="eastAsia"/>
        </w:rPr>
        <w:t>Christopher Drew</w:t>
      </w:r>
      <w:r>
        <w:rPr>
          <w:rFonts w:hint="eastAsia"/>
        </w:rPr>
        <w:t>在《</w:t>
      </w:r>
      <w:r>
        <w:rPr>
          <w:rFonts w:hint="eastAsia"/>
        </w:rPr>
        <w:t>Blind Mans Bluff</w:t>
      </w:r>
      <w:r>
        <w:rPr>
          <w:rFonts w:hint="eastAsia"/>
        </w:rPr>
        <w:t>》的记录，一位名叫</w:t>
      </w:r>
      <w:r>
        <w:rPr>
          <w:rFonts w:hint="eastAsia"/>
        </w:rPr>
        <w:t>John Craven</w:t>
      </w:r>
      <w:r>
        <w:rPr>
          <w:rFonts w:hint="eastAsia"/>
        </w:rPr>
        <w:t>的海军军官有一个不同的计划。</w:t>
      </w:r>
    </w:p>
    <w:p w14:paraId="289405DD" w14:textId="77777777" w:rsidR="00521437" w:rsidRDefault="00521437" w:rsidP="00521437"/>
    <w:p w14:paraId="51B1A89B" w14:textId="77777777" w:rsidR="00521437" w:rsidRDefault="00521437" w:rsidP="00521437">
      <w:r>
        <w:rPr>
          <w:rFonts w:hint="eastAsia"/>
        </w:rPr>
        <w:t>首先，</w:t>
      </w:r>
      <w:r>
        <w:rPr>
          <w:rFonts w:hint="eastAsia"/>
        </w:rPr>
        <w:t>Craven</w:t>
      </w:r>
      <w:r>
        <w:rPr>
          <w:rFonts w:hint="eastAsia"/>
        </w:rPr>
        <w:t>设想一系列可以解释</w:t>
      </w:r>
      <w:r>
        <w:rPr>
          <w:rFonts w:hint="eastAsia"/>
        </w:rPr>
        <w:t>Scorpion</w:t>
      </w:r>
      <w:r>
        <w:rPr>
          <w:rFonts w:hint="eastAsia"/>
        </w:rPr>
        <w:t>可能发生的事故的情景。然后，他召集了一组具有不同背景的人，包括数学家、潜艇专家和搜寻人员。</w:t>
      </w:r>
      <w:r>
        <w:rPr>
          <w:rFonts w:hint="eastAsia"/>
        </w:rPr>
        <w:t>Craven</w:t>
      </w:r>
      <w:r>
        <w:rPr>
          <w:rFonts w:hint="eastAsia"/>
        </w:rPr>
        <w:t>让他们猜测那种情景的可能性最大，而不是让他们彼此商量得出答案。为了让猜测更加有趣，</w:t>
      </w:r>
      <w:r>
        <w:rPr>
          <w:rFonts w:hint="eastAsia"/>
        </w:rPr>
        <w:t>Craven</w:t>
      </w:r>
      <w:r>
        <w:rPr>
          <w:rFonts w:hint="eastAsia"/>
        </w:rPr>
        <w:t>采用了下注的模式，奖品是</w:t>
      </w:r>
      <w:r>
        <w:rPr>
          <w:rFonts w:hint="eastAsia"/>
        </w:rPr>
        <w:t>Chivas Regal</w:t>
      </w:r>
      <w:r>
        <w:rPr>
          <w:rFonts w:hint="eastAsia"/>
        </w:rPr>
        <w:t>酒。参与的成员就潜艇为什么出事故、下沉的速度、倾斜的角度等问题进行打赌。</w:t>
      </w:r>
    </w:p>
    <w:p w14:paraId="279E1A6D" w14:textId="77777777" w:rsidR="00521437" w:rsidRDefault="00521437" w:rsidP="00521437"/>
    <w:p w14:paraId="77689273" w14:textId="77777777" w:rsidR="00521437" w:rsidRDefault="00521437" w:rsidP="00521437">
      <w:r>
        <w:rPr>
          <w:rFonts w:hint="eastAsia"/>
        </w:rPr>
        <w:t>没有一段信息碎片能够告诉</w:t>
      </w:r>
      <w:r>
        <w:rPr>
          <w:rFonts w:hint="eastAsia"/>
        </w:rPr>
        <w:t>Craven</w:t>
      </w:r>
      <w:r>
        <w:rPr>
          <w:rFonts w:hint="eastAsia"/>
        </w:rPr>
        <w:t>潜艇在哪里。但是，</w:t>
      </w:r>
      <w:r>
        <w:rPr>
          <w:rFonts w:hint="eastAsia"/>
        </w:rPr>
        <w:t>Craven</w:t>
      </w:r>
      <w:r>
        <w:rPr>
          <w:rFonts w:hint="eastAsia"/>
        </w:rPr>
        <w:t>相信，如果他将小组成员提出的所有答案汇集在一起，针对潜艇沉没做一个完整描述，他就能够知道潜艇在哪里。这就是</w:t>
      </w:r>
      <w:r>
        <w:rPr>
          <w:rFonts w:hint="eastAsia"/>
        </w:rPr>
        <w:t xml:space="preserve">Craven </w:t>
      </w:r>
      <w:r>
        <w:rPr>
          <w:rFonts w:hint="eastAsia"/>
        </w:rPr>
        <w:t>所做的事情。他利用了所有的猜测，使用被称为贝叶斯理论的公式，判断潜艇的最后位置。（贝叶斯理论是计算事件的新信息如何改变你对此事件原有预期的方式。）做完这些事情，</w:t>
      </w:r>
      <w:r>
        <w:rPr>
          <w:rFonts w:hint="eastAsia"/>
        </w:rPr>
        <w:t>Craven</w:t>
      </w:r>
      <w:r>
        <w:rPr>
          <w:rFonts w:hint="eastAsia"/>
        </w:rPr>
        <w:t>获得了团队关于潜艇位置的集体估计（</w:t>
      </w:r>
      <w:r>
        <w:rPr>
          <w:rFonts w:hint="eastAsia"/>
        </w:rPr>
        <w:t>collective estimate</w:t>
      </w:r>
      <w:r>
        <w:rPr>
          <w:rFonts w:hint="eastAsia"/>
        </w:rPr>
        <w:t>）。</w:t>
      </w:r>
    </w:p>
    <w:p w14:paraId="01C7313B" w14:textId="77777777" w:rsidR="00521437" w:rsidRDefault="00521437" w:rsidP="00521437"/>
    <w:p w14:paraId="51B843D4" w14:textId="77777777" w:rsidR="00521437" w:rsidRDefault="00521437" w:rsidP="00521437">
      <w:r>
        <w:rPr>
          <w:rFonts w:hint="eastAsia"/>
        </w:rPr>
        <w:t xml:space="preserve">Craven </w:t>
      </w:r>
      <w:r>
        <w:rPr>
          <w:rFonts w:hint="eastAsia"/>
        </w:rPr>
        <w:t>得出的位置并不是团队任何单个成员所猜测的位置。换句话说，团队中每个成员的猜测与</w:t>
      </w:r>
      <w:r>
        <w:rPr>
          <w:rFonts w:hint="eastAsia"/>
        </w:rPr>
        <w:t>Craven</w:t>
      </w:r>
      <w:r>
        <w:rPr>
          <w:rFonts w:hint="eastAsia"/>
        </w:rPr>
        <w:t>使用汇集起来的所有信息得出的位置一致。最后的判断是一个由团队整体做出的集体判断，而不是代表团队中最聪明人的个人判断。它也是一个绝妙的判断。</w:t>
      </w:r>
    </w:p>
    <w:p w14:paraId="250EF9FB" w14:textId="77777777" w:rsidR="00521437" w:rsidRDefault="00521437" w:rsidP="00521437"/>
    <w:p w14:paraId="4A98D41F" w14:textId="77777777" w:rsidR="00521437" w:rsidRDefault="00521437" w:rsidP="00521437">
      <w:r>
        <w:rPr>
          <w:rFonts w:hint="eastAsia"/>
        </w:rPr>
        <w:t>Scorpion</w:t>
      </w:r>
      <w:r>
        <w:rPr>
          <w:rFonts w:hint="eastAsia"/>
        </w:rPr>
        <w:t>潜艇失踪五个月以后，一艘海军船发现了它。潜艇所发现的位置与</w:t>
      </w:r>
      <w:r>
        <w:rPr>
          <w:rFonts w:hint="eastAsia"/>
        </w:rPr>
        <w:t>Craven</w:t>
      </w:r>
      <w:r>
        <w:rPr>
          <w:rFonts w:hint="eastAsia"/>
        </w:rPr>
        <w:t>团队猜测的位置相差</w:t>
      </w:r>
      <w:r>
        <w:rPr>
          <w:rFonts w:hint="eastAsia"/>
        </w:rPr>
        <w:t>220</w:t>
      </w:r>
      <w:r>
        <w:rPr>
          <w:rFonts w:hint="eastAsia"/>
        </w:rPr>
        <w:t>码（译者注：</w:t>
      </w:r>
      <w:r>
        <w:rPr>
          <w:rFonts w:hint="eastAsia"/>
        </w:rPr>
        <w:t>1</w:t>
      </w:r>
      <w:r>
        <w:rPr>
          <w:rFonts w:hint="eastAsia"/>
        </w:rPr>
        <w:t>码等于</w:t>
      </w:r>
      <w:r>
        <w:rPr>
          <w:rFonts w:hint="eastAsia"/>
        </w:rPr>
        <w:t>0.9144</w:t>
      </w:r>
      <w:r>
        <w:rPr>
          <w:rFonts w:hint="eastAsia"/>
        </w:rPr>
        <w:t>米）。</w:t>
      </w:r>
    </w:p>
    <w:p w14:paraId="640E7D1B" w14:textId="77777777" w:rsidR="00521437" w:rsidRDefault="00521437" w:rsidP="00521437"/>
    <w:p w14:paraId="1AE25877" w14:textId="77777777" w:rsidR="00521437" w:rsidRDefault="00521437" w:rsidP="00521437">
      <w:r>
        <w:rPr>
          <w:rFonts w:hint="eastAsia"/>
        </w:rPr>
        <w:t>这个实例的惊人之处在于，这个团队所依靠的证据几乎没有，只是一些数据碎片。没有人知道为什么潜艇沉没，没人知道潜艇下沉的速度和倾斜角度。虽然团队中没人摘掉这些信息，但是作为一个整体的团队却知道这些信息。</w:t>
      </w:r>
    </w:p>
    <w:p w14:paraId="78689708" w14:textId="77777777" w:rsidR="00521437" w:rsidRDefault="00521437" w:rsidP="00521437"/>
    <w:p w14:paraId="5F770AE3" w14:textId="77777777" w:rsidR="00521437" w:rsidRDefault="00521437" w:rsidP="00521437">
      <w:r>
        <w:rPr>
          <w:rFonts w:hint="eastAsia"/>
        </w:rPr>
        <w:t>名人对预测市场的评价：</w:t>
      </w:r>
    </w:p>
    <w:p w14:paraId="74E97F67" w14:textId="77777777" w:rsidR="00521437" w:rsidRDefault="00521437" w:rsidP="00521437"/>
    <w:p w14:paraId="3CC9838F" w14:textId="77777777" w:rsidR="00521437" w:rsidRDefault="00521437" w:rsidP="00521437">
      <w:r>
        <w:rPr>
          <w:rFonts w:hint="eastAsia"/>
        </w:rPr>
        <w:t xml:space="preserve">    </w:t>
      </w:r>
      <w:r>
        <w:rPr>
          <w:rFonts w:hint="eastAsia"/>
        </w:rPr>
        <w:t>“思想：多利安中本聪的传奇故事说明迫切需要基于比特币的预测市场，我们很乐意提供资金。”</w:t>
      </w:r>
    </w:p>
    <w:p w14:paraId="19C8E995" w14:textId="77777777" w:rsidR="00521437" w:rsidRDefault="00521437" w:rsidP="00521437"/>
    <w:p w14:paraId="4BB5AA6E" w14:textId="77777777" w:rsidR="00521437" w:rsidRDefault="00521437" w:rsidP="00521437">
      <w:r>
        <w:rPr>
          <w:rFonts w:hint="eastAsia"/>
        </w:rPr>
        <w:t>–</w:t>
      </w:r>
      <w:r>
        <w:rPr>
          <w:rFonts w:hint="eastAsia"/>
        </w:rPr>
        <w:t xml:space="preserve">Marc Andreessen, </w:t>
      </w:r>
      <w:r>
        <w:rPr>
          <w:rFonts w:hint="eastAsia"/>
        </w:rPr>
        <w:t>合伙人</w:t>
      </w:r>
      <w:r>
        <w:rPr>
          <w:rFonts w:hint="eastAsia"/>
        </w:rPr>
        <w:t>, Andreessen Horowitz</w:t>
      </w:r>
    </w:p>
    <w:p w14:paraId="13582BBC" w14:textId="77777777" w:rsidR="00521437" w:rsidRDefault="00521437" w:rsidP="00521437"/>
    <w:p w14:paraId="389282BF" w14:textId="77777777" w:rsidR="00521437" w:rsidRDefault="00521437" w:rsidP="00521437">
      <w:r>
        <w:rPr>
          <w:rFonts w:hint="eastAsia"/>
        </w:rPr>
        <w:t xml:space="preserve">    </w:t>
      </w:r>
      <w:r>
        <w:rPr>
          <w:rFonts w:hint="eastAsia"/>
        </w:rPr>
        <w:t>“</w:t>
      </w:r>
      <w:r>
        <w:rPr>
          <w:rFonts w:hint="eastAsia"/>
        </w:rPr>
        <w:t xml:space="preserve">Augur </w:t>
      </w:r>
      <w:r>
        <w:rPr>
          <w:rFonts w:hint="eastAsia"/>
        </w:rPr>
        <w:t>是一种恰逢其时的技术</w:t>
      </w:r>
      <w:r>
        <w:rPr>
          <w:rFonts w:hint="eastAsia"/>
        </w:rPr>
        <w:t>.</w:t>
      </w:r>
      <w:r>
        <w:rPr>
          <w:rFonts w:hint="eastAsia"/>
        </w:rPr>
        <w:t>”</w:t>
      </w:r>
    </w:p>
    <w:p w14:paraId="67AE9CBF" w14:textId="77777777" w:rsidR="00521437" w:rsidRDefault="00521437" w:rsidP="00521437"/>
    <w:p w14:paraId="30C0308B" w14:textId="77777777" w:rsidR="00521437" w:rsidRDefault="00521437" w:rsidP="00521437">
      <w:r>
        <w:rPr>
          <w:rFonts w:hint="eastAsia"/>
        </w:rPr>
        <w:t>–</w:t>
      </w:r>
      <w:r>
        <w:rPr>
          <w:rFonts w:hint="eastAsia"/>
        </w:rPr>
        <w:t xml:space="preserve">David A. Johnston, </w:t>
      </w:r>
      <w:r>
        <w:rPr>
          <w:rFonts w:hint="eastAsia"/>
        </w:rPr>
        <w:t>去中心化应用风险投资基金，董事总经理</w:t>
      </w:r>
    </w:p>
    <w:p w14:paraId="58130036" w14:textId="77777777" w:rsidR="00521437" w:rsidRDefault="00521437" w:rsidP="00521437"/>
    <w:p w14:paraId="6BFC0EE7" w14:textId="77777777" w:rsidR="00521437" w:rsidRDefault="00521437" w:rsidP="00521437">
      <w:r>
        <w:rPr>
          <w:rFonts w:hint="eastAsia"/>
        </w:rPr>
        <w:t xml:space="preserve">    </w:t>
      </w:r>
      <w:r>
        <w:rPr>
          <w:rFonts w:hint="eastAsia"/>
        </w:rPr>
        <w:t>“预测市场很可能是区块链技术的最令人兴奋的、突破性创新应用之一。”</w:t>
      </w:r>
    </w:p>
    <w:p w14:paraId="3FD4945A" w14:textId="77777777" w:rsidR="00521437" w:rsidRDefault="00521437" w:rsidP="00521437"/>
    <w:p w14:paraId="594C11D7" w14:textId="77777777" w:rsidR="00521437" w:rsidRDefault="00521437" w:rsidP="00521437">
      <w:r>
        <w:rPr>
          <w:rFonts w:hint="eastAsia"/>
        </w:rPr>
        <w:t>–</w:t>
      </w:r>
      <w:r>
        <w:t>Roger Ver, CEO, Memory Dealers</w:t>
      </w:r>
    </w:p>
    <w:p w14:paraId="56555A71" w14:textId="77777777" w:rsidR="00521437" w:rsidRDefault="00521437" w:rsidP="00521437"/>
    <w:p w14:paraId="237B8C20" w14:textId="77777777" w:rsidR="00521437" w:rsidRDefault="00521437" w:rsidP="00521437">
      <w:r>
        <w:rPr>
          <w:rFonts w:hint="eastAsia"/>
        </w:rPr>
        <w:t xml:space="preserve">    </w:t>
      </w:r>
      <w:r>
        <w:rPr>
          <w:rFonts w:hint="eastAsia"/>
        </w:rPr>
        <w:t>“我总是希望预测市场能存在</w:t>
      </w:r>
      <w:r>
        <w:rPr>
          <w:rFonts w:hint="eastAsia"/>
        </w:rPr>
        <w:t>.</w:t>
      </w:r>
      <w:r>
        <w:rPr>
          <w:rFonts w:hint="eastAsia"/>
        </w:rPr>
        <w:t>”</w:t>
      </w:r>
    </w:p>
    <w:p w14:paraId="55BB70C1" w14:textId="77777777" w:rsidR="00521437" w:rsidRDefault="00521437" w:rsidP="00521437"/>
    <w:p w14:paraId="12E180BF" w14:textId="77777777" w:rsidR="00521437" w:rsidRDefault="00521437" w:rsidP="00521437">
      <w:r>
        <w:rPr>
          <w:rFonts w:hint="eastAsia"/>
        </w:rPr>
        <w:lastRenderedPageBreak/>
        <w:t>–</w:t>
      </w:r>
      <w:r>
        <w:rPr>
          <w:rFonts w:hint="eastAsia"/>
        </w:rPr>
        <w:t>Dr. Abe Othman, Wharton</w:t>
      </w:r>
      <w:r>
        <w:rPr>
          <w:rFonts w:hint="eastAsia"/>
        </w:rPr>
        <w:t>研究者</w:t>
      </w:r>
    </w:p>
    <w:p w14:paraId="7014D0B0" w14:textId="77777777" w:rsidR="00521437" w:rsidRDefault="00521437" w:rsidP="00521437"/>
    <w:p w14:paraId="6996DDB5" w14:textId="77777777" w:rsidR="00521437" w:rsidRDefault="00521437" w:rsidP="00521437">
      <w:r>
        <w:rPr>
          <w:rFonts w:hint="eastAsia"/>
        </w:rPr>
        <w:t xml:space="preserve">    </w:t>
      </w:r>
      <w:r>
        <w:rPr>
          <w:rFonts w:hint="eastAsia"/>
        </w:rPr>
        <w:t>“</w:t>
      </w:r>
      <w:r>
        <w:rPr>
          <w:rFonts w:hint="eastAsia"/>
        </w:rPr>
        <w:t>Augur</w:t>
      </w:r>
      <w:r>
        <w:rPr>
          <w:rFonts w:hint="eastAsia"/>
        </w:rPr>
        <w:t>的潜力在于来自于交易所运营者和用户的分布式参与，和他们提出的以前所未有方式进行发散参与的能力。”</w:t>
      </w:r>
    </w:p>
    <w:p w14:paraId="5BC446A3" w14:textId="77777777" w:rsidR="00521437" w:rsidRDefault="00521437" w:rsidP="00521437"/>
    <w:p w14:paraId="13D6CBE9" w14:textId="77777777" w:rsidR="00521437" w:rsidRDefault="00521437" w:rsidP="00521437">
      <w:r>
        <w:rPr>
          <w:rFonts w:hint="eastAsia"/>
        </w:rPr>
        <w:t>–</w:t>
      </w:r>
      <w:r>
        <w:rPr>
          <w:rFonts w:hint="eastAsia"/>
        </w:rPr>
        <w:t>Ron Bernstein, Tradesports, Intrade</w:t>
      </w:r>
      <w:r>
        <w:rPr>
          <w:rFonts w:hint="eastAsia"/>
        </w:rPr>
        <w:t>创始人</w:t>
      </w:r>
    </w:p>
    <w:p w14:paraId="32596451" w14:textId="77777777" w:rsidR="00521437" w:rsidRDefault="00521437" w:rsidP="00521437"/>
    <w:p w14:paraId="2A6A3385" w14:textId="77777777" w:rsidR="00521437" w:rsidRDefault="00521437" w:rsidP="00521437">
      <w:r>
        <w:rPr>
          <w:rFonts w:hint="eastAsia"/>
        </w:rPr>
        <w:t xml:space="preserve">    </w:t>
      </w:r>
      <w:r>
        <w:rPr>
          <w:rFonts w:hint="eastAsia"/>
        </w:rPr>
        <w:t>“中心化的预测市场存在单点故障，不能发挥全部潜力。</w:t>
      </w:r>
      <w:r>
        <w:rPr>
          <w:rFonts w:hint="eastAsia"/>
        </w:rPr>
        <w:t>Augur</w:t>
      </w:r>
      <w:r>
        <w:rPr>
          <w:rFonts w:hint="eastAsia"/>
        </w:rPr>
        <w:t>将去中心化带给了预测市场，如果你还没有为之着迷，那么你还没有专心理解。”</w:t>
      </w:r>
    </w:p>
    <w:p w14:paraId="474742B8" w14:textId="77777777" w:rsidR="00521437" w:rsidRDefault="00521437" w:rsidP="00521437"/>
    <w:p w14:paraId="13D758AD" w14:textId="77777777" w:rsidR="00521437" w:rsidRDefault="00521437" w:rsidP="00521437">
      <w:r>
        <w:rPr>
          <w:rFonts w:hint="eastAsia"/>
        </w:rPr>
        <w:t>–</w:t>
      </w:r>
      <w:r>
        <w:rPr>
          <w:rFonts w:hint="eastAsia"/>
        </w:rPr>
        <w:t>Erik Voorhees, Satoshi Dice, Coinapult</w:t>
      </w:r>
      <w:r>
        <w:rPr>
          <w:rFonts w:hint="eastAsia"/>
        </w:rPr>
        <w:t>创始人</w:t>
      </w:r>
    </w:p>
    <w:p w14:paraId="4771916E" w14:textId="77777777" w:rsidR="00521437" w:rsidRDefault="00521437" w:rsidP="00521437"/>
    <w:p w14:paraId="6AE505B8" w14:textId="77777777" w:rsidR="00521437" w:rsidRDefault="00521437" w:rsidP="00521437">
      <w:r>
        <w:rPr>
          <w:rFonts w:hint="eastAsia"/>
        </w:rPr>
        <w:t xml:space="preserve">    </w:t>
      </w:r>
      <w:r>
        <w:rPr>
          <w:rFonts w:hint="eastAsia"/>
        </w:rPr>
        <w:t>“富有活力的经济和自由交换的世界将要摆脱中介，这是点对点技术运动。</w:t>
      </w:r>
      <w:r>
        <w:rPr>
          <w:rFonts w:hint="eastAsia"/>
        </w:rPr>
        <w:t>Augur</w:t>
      </w:r>
      <w:r>
        <w:rPr>
          <w:rFonts w:hint="eastAsia"/>
        </w:rPr>
        <w:t>在这一个方向上迈出了重要的一步。”</w:t>
      </w:r>
    </w:p>
    <w:p w14:paraId="6F195F19" w14:textId="77777777" w:rsidR="00521437" w:rsidRDefault="00521437" w:rsidP="00521437"/>
    <w:p w14:paraId="3B623AA4" w14:textId="77777777" w:rsidR="00521437" w:rsidRDefault="00521437" w:rsidP="00521437">
      <w:r>
        <w:rPr>
          <w:rFonts w:hint="eastAsia"/>
        </w:rPr>
        <w:t>–</w:t>
      </w:r>
      <w:r>
        <w:t>Jeffrey Tucker, CLO, Liberty.me</w:t>
      </w:r>
    </w:p>
    <w:p w14:paraId="42708975" w14:textId="77777777" w:rsidR="00521437" w:rsidRDefault="00521437" w:rsidP="00521437"/>
    <w:p w14:paraId="72562C36" w14:textId="77777777" w:rsidR="00521437" w:rsidRDefault="00521437" w:rsidP="00521437">
      <w:r>
        <w:rPr>
          <w:rFonts w:hint="eastAsia"/>
        </w:rPr>
        <w:t xml:space="preserve">    </w:t>
      </w:r>
      <w:r>
        <w:rPr>
          <w:rFonts w:hint="eastAsia"/>
        </w:rPr>
        <w:t>“只有当你能够衡量某事时，你才能管理它。通过允许资助与我的商业相关问题的交易，</w:t>
      </w:r>
      <w:r>
        <w:rPr>
          <w:rFonts w:hint="eastAsia"/>
        </w:rPr>
        <w:t>Augur</w:t>
      </w:r>
      <w:r>
        <w:rPr>
          <w:rFonts w:hint="eastAsia"/>
        </w:rPr>
        <w:t>能够帮助我计划未来。”</w:t>
      </w:r>
    </w:p>
    <w:p w14:paraId="6EEB043B" w14:textId="77777777" w:rsidR="00521437" w:rsidRDefault="00521437" w:rsidP="00521437"/>
    <w:p w14:paraId="490E4BEF" w14:textId="77777777" w:rsidR="00521437" w:rsidRDefault="00521437" w:rsidP="00521437">
      <w:r>
        <w:rPr>
          <w:rFonts w:hint="eastAsia"/>
        </w:rPr>
        <w:t>–</w:t>
      </w:r>
      <w:r>
        <w:t>Ryan Singer, CEO, Domus Tower, Inc</w:t>
      </w:r>
    </w:p>
    <w:p w14:paraId="4483FD72" w14:textId="77777777" w:rsidR="00521437" w:rsidRDefault="00521437" w:rsidP="00521437"/>
    <w:p w14:paraId="169ECE4A" w14:textId="77777777" w:rsidR="00521437" w:rsidRDefault="00521437" w:rsidP="00521437">
      <w:r>
        <w:rPr>
          <w:rFonts w:hint="eastAsia"/>
        </w:rPr>
        <w:t xml:space="preserve">    </w:t>
      </w:r>
      <w:r>
        <w:rPr>
          <w:rFonts w:hint="eastAsia"/>
        </w:rPr>
        <w:t>“一个真正去中心化的市场预测代表利用群体智慧进行预测的终极梦想，也许可能重塑未来。很少有团队像</w:t>
      </w:r>
      <w:r>
        <w:rPr>
          <w:rFonts w:hint="eastAsia"/>
        </w:rPr>
        <w:t>Augur</w:t>
      </w:r>
      <w:r>
        <w:rPr>
          <w:rFonts w:hint="eastAsia"/>
        </w:rPr>
        <w:t>一样，拥有杰出的技术和商业头脑，可以把这一狂野的梦想变成现实</w:t>
      </w:r>
      <w:r>
        <w:rPr>
          <w:rFonts w:hint="eastAsia"/>
        </w:rPr>
        <w:t>.</w:t>
      </w:r>
      <w:r>
        <w:rPr>
          <w:rFonts w:hint="eastAsia"/>
        </w:rPr>
        <w:t>”</w:t>
      </w:r>
    </w:p>
    <w:p w14:paraId="655CB87C" w14:textId="77777777" w:rsidR="00521437" w:rsidRDefault="00521437" w:rsidP="00521437"/>
    <w:p w14:paraId="311E5174" w14:textId="77777777" w:rsidR="00521437" w:rsidRDefault="00521437" w:rsidP="00521437">
      <w:r>
        <w:rPr>
          <w:rFonts w:hint="eastAsia"/>
        </w:rPr>
        <w:t>–</w:t>
      </w:r>
      <w:r>
        <w:t>Tom Ding, CEO, Koinify</w:t>
      </w:r>
    </w:p>
    <w:p w14:paraId="732791E6" w14:textId="77777777" w:rsidR="00521437" w:rsidRDefault="00521437" w:rsidP="00521437"/>
    <w:p w14:paraId="50151EB0" w14:textId="77777777" w:rsidR="00521437" w:rsidRDefault="00521437" w:rsidP="00521437">
      <w:r>
        <w:rPr>
          <w:rFonts w:hint="eastAsia"/>
        </w:rPr>
        <w:t xml:space="preserve">    </w:t>
      </w:r>
      <w:r>
        <w:rPr>
          <w:rFonts w:hint="eastAsia"/>
        </w:rPr>
        <w:t>“</w:t>
      </w:r>
      <w:r>
        <w:rPr>
          <w:rFonts w:hint="eastAsia"/>
        </w:rPr>
        <w:t>Augur</w:t>
      </w:r>
      <w:r>
        <w:rPr>
          <w:rFonts w:hint="eastAsia"/>
        </w:rPr>
        <w:t>不仅会变革人们对未来事件的分析方式，而且通过将群体智慧和金钱激励结合在一起，</w:t>
      </w:r>
      <w:r>
        <w:rPr>
          <w:rFonts w:hint="eastAsia"/>
        </w:rPr>
        <w:t>Augur</w:t>
      </w:r>
      <w:r>
        <w:rPr>
          <w:rFonts w:hint="eastAsia"/>
        </w:rPr>
        <w:t>也将改变人们报告信息的方式。</w:t>
      </w:r>
      <w:r>
        <w:rPr>
          <w:rFonts w:hint="eastAsia"/>
        </w:rPr>
        <w:t>Augur</w:t>
      </w:r>
      <w:r>
        <w:rPr>
          <w:rFonts w:hint="eastAsia"/>
        </w:rPr>
        <w:t>团队利用区块链技术使得这一切成为可能。”</w:t>
      </w:r>
    </w:p>
    <w:p w14:paraId="554722C6" w14:textId="77777777" w:rsidR="00521437" w:rsidRDefault="00521437" w:rsidP="00521437"/>
    <w:p w14:paraId="1A465A40" w14:textId="250DE1CB" w:rsidR="00521437" w:rsidRPr="00874140" w:rsidRDefault="00521437" w:rsidP="00521437">
      <w:r>
        <w:rPr>
          <w:rFonts w:hint="eastAsia"/>
        </w:rPr>
        <w:t>–</w:t>
      </w:r>
      <w:r>
        <w:rPr>
          <w:rFonts w:hint="eastAsia"/>
        </w:rPr>
        <w:t xml:space="preserve">Houman Shadab, </w:t>
      </w:r>
      <w:r>
        <w:rPr>
          <w:rFonts w:hint="eastAsia"/>
        </w:rPr>
        <w:t>纽约法学院，商业和金融法教授</w:t>
      </w:r>
    </w:p>
    <w:p w14:paraId="31DACF50" w14:textId="10CE2934" w:rsidR="00CD4060" w:rsidRDefault="0068169C" w:rsidP="0068169C">
      <w:pPr>
        <w:pStyle w:val="2"/>
        <w:rPr>
          <w:shd w:val="clear" w:color="auto" w:fill="FFFFFF"/>
        </w:rPr>
      </w:pPr>
      <w:r>
        <w:rPr>
          <w:shd w:val="clear" w:color="auto" w:fill="FFFFFF"/>
        </w:rPr>
        <w:t xml:space="preserve">3.6 </w:t>
      </w:r>
      <w:r w:rsidR="00CD4060">
        <w:rPr>
          <w:rFonts w:hint="eastAsia"/>
          <w:shd w:val="clear" w:color="auto" w:fill="FFFFFF"/>
        </w:rPr>
        <w:t>资产交易</w:t>
      </w:r>
    </w:p>
    <w:p w14:paraId="3EFF1D0A" w14:textId="77777777" w:rsidR="00521437" w:rsidRDefault="00521437" w:rsidP="00521437">
      <w:r>
        <w:rPr>
          <w:rFonts w:hint="eastAsia"/>
        </w:rPr>
        <w:t>数字资产控股（</w:t>
      </w:r>
      <w:r>
        <w:rPr>
          <w:rFonts w:hint="eastAsia"/>
        </w:rPr>
        <w:t>Digital Asset Holdings</w:t>
      </w:r>
      <w:r>
        <w:rPr>
          <w:rFonts w:hint="eastAsia"/>
        </w:rPr>
        <w:t>），对于这家高调的区块链公司，业内似乎知道的信息，仅仅围绕于公司首席执行官</w:t>
      </w:r>
      <w:r>
        <w:rPr>
          <w:rFonts w:hint="eastAsia"/>
        </w:rPr>
        <w:t>Blyth Masters</w:t>
      </w:r>
      <w:r>
        <w:rPr>
          <w:rFonts w:hint="eastAsia"/>
        </w:rPr>
        <w:t>的一些事情，至于这家平台在做些什么，用的是什么技术，却并没有很多有用的资料。</w:t>
      </w:r>
    </w:p>
    <w:p w14:paraId="5C09F115" w14:textId="77777777" w:rsidR="00521437" w:rsidRDefault="00521437" w:rsidP="00521437"/>
    <w:p w14:paraId="0472946A" w14:textId="77777777" w:rsidR="00521437" w:rsidRDefault="00521437" w:rsidP="00521437">
      <w:r>
        <w:rPr>
          <w:rFonts w:hint="eastAsia"/>
        </w:rPr>
        <w:t>上个月，该公司宣布将代码移交给了</w:t>
      </w:r>
      <w:r>
        <w:rPr>
          <w:rFonts w:hint="eastAsia"/>
        </w:rPr>
        <w:t>Linux</w:t>
      </w:r>
      <w:r>
        <w:rPr>
          <w:rFonts w:hint="eastAsia"/>
        </w:rPr>
        <w:t>基金会，以进行合作开发，几天之后，这家公司就宣布获得了</w:t>
      </w:r>
      <w:r>
        <w:rPr>
          <w:rFonts w:hint="eastAsia"/>
        </w:rPr>
        <w:t>13</w:t>
      </w:r>
      <w:r>
        <w:rPr>
          <w:rFonts w:hint="eastAsia"/>
        </w:rPr>
        <w:t>家金融机构的</w:t>
      </w:r>
      <w:r>
        <w:rPr>
          <w:rFonts w:hint="eastAsia"/>
        </w:rPr>
        <w:t>5200</w:t>
      </w:r>
      <w:r>
        <w:rPr>
          <w:rFonts w:hint="eastAsia"/>
        </w:rPr>
        <w:t>万美元融资。</w:t>
      </w:r>
    </w:p>
    <w:p w14:paraId="3AB45B8F" w14:textId="77777777" w:rsidR="00521437" w:rsidRDefault="00521437" w:rsidP="00521437"/>
    <w:p w14:paraId="34294781" w14:textId="77777777" w:rsidR="00521437" w:rsidRDefault="00521437" w:rsidP="00521437">
      <w:r>
        <w:rPr>
          <w:rFonts w:hint="eastAsia"/>
        </w:rPr>
        <w:lastRenderedPageBreak/>
        <w:t>被称为</w:t>
      </w:r>
      <w:r>
        <w:rPr>
          <w:rFonts w:hint="eastAsia"/>
        </w:rPr>
        <w:t>Linux</w:t>
      </w:r>
      <w:r>
        <w:rPr>
          <w:rFonts w:hint="eastAsia"/>
        </w:rPr>
        <w:t>基金会的开放式账本项目，获得了一些大牌公司的承诺，包括</w:t>
      </w:r>
      <w:r>
        <w:rPr>
          <w:rFonts w:hint="eastAsia"/>
        </w:rPr>
        <w:t>IBM</w:t>
      </w:r>
      <w:r>
        <w:rPr>
          <w:rFonts w:hint="eastAsia"/>
        </w:rPr>
        <w:t>，摩根大通以及富国银行。而数字资产公司在其中也是非常特殊的，除了贡献了代码，这家公司还提供了“</w:t>
      </w:r>
      <w:r>
        <w:rPr>
          <w:rFonts w:hint="eastAsia"/>
        </w:rPr>
        <w:t>Hyperledger</w:t>
      </w:r>
      <w:r>
        <w:rPr>
          <w:rFonts w:hint="eastAsia"/>
        </w:rPr>
        <w:t>”的品牌名，这是数字资产公司在</w:t>
      </w:r>
      <w:r>
        <w:rPr>
          <w:rFonts w:hint="eastAsia"/>
        </w:rPr>
        <w:t>2015</w:t>
      </w:r>
      <w:r>
        <w:rPr>
          <w:rFonts w:hint="eastAsia"/>
        </w:rPr>
        <w:t>年收购而来的。</w:t>
      </w:r>
    </w:p>
    <w:p w14:paraId="2EA8EF70" w14:textId="77777777" w:rsidR="00521437" w:rsidRDefault="00521437" w:rsidP="00521437"/>
    <w:p w14:paraId="21F671C8" w14:textId="77777777" w:rsidR="00521437" w:rsidRDefault="00521437" w:rsidP="00521437">
      <w:r>
        <w:rPr>
          <w:rFonts w:hint="eastAsia"/>
        </w:rPr>
        <w:t>但是，至今为止，关于数字资产公司的区块链技术，却并没有公布太多的技术细节。</w:t>
      </w:r>
    </w:p>
    <w:p w14:paraId="0677D42F" w14:textId="77777777" w:rsidR="00521437" w:rsidRDefault="00521437" w:rsidP="00521437"/>
    <w:p w14:paraId="3E13D056" w14:textId="77777777" w:rsidR="00521437" w:rsidRDefault="00521437" w:rsidP="00521437">
      <w:r>
        <w:rPr>
          <w:rFonts w:hint="eastAsia"/>
        </w:rPr>
        <w:t>这家成立于</w:t>
      </w:r>
      <w:r>
        <w:rPr>
          <w:rFonts w:hint="eastAsia"/>
        </w:rPr>
        <w:t>2014</w:t>
      </w:r>
      <w:r>
        <w:rPr>
          <w:rFonts w:hint="eastAsia"/>
        </w:rPr>
        <w:t>年的公司，此前将自己定义为一家软件提供商，利用“分布式基础设施”为客户提供“资产结算”服务，然而，在上周五公布的项目技术详细声明来看，数字资产公司已将自己描述为“企业级区块链服务和客户端</w:t>
      </w:r>
      <w:r>
        <w:rPr>
          <w:rFonts w:hint="eastAsia"/>
        </w:rPr>
        <w:t xml:space="preserve"> API</w:t>
      </w:r>
      <w:r>
        <w:rPr>
          <w:rFonts w:hint="eastAsia"/>
        </w:rPr>
        <w:t>服务”。</w:t>
      </w:r>
    </w:p>
    <w:p w14:paraId="192C551A" w14:textId="77777777" w:rsidR="00521437" w:rsidRDefault="00521437" w:rsidP="00521437"/>
    <w:p w14:paraId="54C98276" w14:textId="77777777" w:rsidR="00521437" w:rsidRDefault="00521437" w:rsidP="00521437">
      <w:r>
        <w:rPr>
          <w:rFonts w:hint="eastAsia"/>
        </w:rPr>
        <w:t>该公告继续表示：</w:t>
      </w:r>
    </w:p>
    <w:p w14:paraId="519ED5AA" w14:textId="77777777" w:rsidR="00521437" w:rsidRDefault="00521437" w:rsidP="00521437"/>
    <w:p w14:paraId="5577AAB5" w14:textId="77777777" w:rsidR="00521437" w:rsidRDefault="00521437" w:rsidP="00521437">
      <w:r>
        <w:rPr>
          <w:rFonts w:hint="eastAsia"/>
        </w:rPr>
        <w:t xml:space="preserve">    </w:t>
      </w:r>
      <w:r>
        <w:rPr>
          <w:rFonts w:hint="eastAsia"/>
        </w:rPr>
        <w:t>“</w:t>
      </w:r>
      <w:r>
        <w:rPr>
          <w:rFonts w:hint="eastAsia"/>
        </w:rPr>
        <w:t>Hyperledger</w:t>
      </w:r>
      <w:r>
        <w:rPr>
          <w:rFonts w:hint="eastAsia"/>
        </w:rPr>
        <w:t>采用了仅追加日志（</w:t>
      </w:r>
      <w:r>
        <w:rPr>
          <w:rFonts w:hint="eastAsia"/>
        </w:rPr>
        <w:t>append-only log of</w:t>
      </w:r>
      <w:r>
        <w:rPr>
          <w:rFonts w:hint="eastAsia"/>
        </w:rPr>
        <w:t>）金融交易，它的设计需要依靠多个组织，但不会有中心控制。”</w:t>
      </w:r>
    </w:p>
    <w:p w14:paraId="6ADCB453" w14:textId="77777777" w:rsidR="00521437" w:rsidRDefault="00521437" w:rsidP="00521437"/>
    <w:p w14:paraId="2FFEB470" w14:textId="77777777" w:rsidR="00521437" w:rsidRDefault="00521437" w:rsidP="00521437">
      <w:r>
        <w:rPr>
          <w:rFonts w:hint="eastAsia"/>
        </w:rPr>
        <w:t>数字资产的的书面表达建议，</w:t>
      </w:r>
      <w:r>
        <w:rPr>
          <w:rFonts w:hint="eastAsia"/>
        </w:rPr>
        <w:t>Hyperledger</w:t>
      </w:r>
      <w:r>
        <w:rPr>
          <w:rFonts w:hint="eastAsia"/>
        </w:rPr>
        <w:t>将被定义为：负责协调多个客户端的服务数据和低层次的“沟通和共识层”，一个致力于提高全球金融基础设施的“数据骨干”。</w:t>
      </w:r>
    </w:p>
    <w:p w14:paraId="595CEFE6" w14:textId="77777777" w:rsidR="00521437" w:rsidRDefault="00521437" w:rsidP="00521437"/>
    <w:p w14:paraId="5D6C21C5" w14:textId="77777777" w:rsidR="00521437" w:rsidRDefault="00521437" w:rsidP="00521437">
      <w:r>
        <w:rPr>
          <w:rFonts w:hint="eastAsia"/>
        </w:rPr>
        <w:t xml:space="preserve">    </w:t>
      </w:r>
      <w:r>
        <w:rPr>
          <w:rFonts w:hint="eastAsia"/>
        </w:rPr>
        <w:t>“</w:t>
      </w:r>
      <w:r>
        <w:rPr>
          <w:rFonts w:hint="eastAsia"/>
        </w:rPr>
        <w:t>Hyperledger</w:t>
      </w:r>
      <w:r>
        <w:rPr>
          <w:rFonts w:hint="eastAsia"/>
        </w:rPr>
        <w:t>的目标是允许将数据骨干理念扩展到多个组织层，”它继续补充说，“我们会开源化这个项目，并相信它会作为全新金融基础设施的重要组成部分。”</w:t>
      </w:r>
    </w:p>
    <w:p w14:paraId="18586CE4" w14:textId="77777777" w:rsidR="00521437" w:rsidRDefault="00521437" w:rsidP="00521437"/>
    <w:p w14:paraId="13563701" w14:textId="77777777" w:rsidR="00521437" w:rsidRDefault="00521437" w:rsidP="00521437">
      <w:r>
        <w:rPr>
          <w:rFonts w:hint="eastAsia"/>
        </w:rPr>
        <w:t>Digital Asset</w:t>
      </w:r>
      <w:r>
        <w:rPr>
          <w:rFonts w:hint="eastAsia"/>
        </w:rPr>
        <w:t>指出“最新稳定版本”的代码，</w:t>
      </w:r>
      <w:r>
        <w:rPr>
          <w:rFonts w:hint="eastAsia"/>
        </w:rPr>
        <w:t>Linux</w:t>
      </w:r>
      <w:r>
        <w:rPr>
          <w:rFonts w:hint="eastAsia"/>
        </w:rPr>
        <w:t>基金会的</w:t>
      </w:r>
      <w:r>
        <w:rPr>
          <w:rFonts w:hint="eastAsia"/>
        </w:rPr>
        <w:t>Hyperledger</w:t>
      </w:r>
      <w:r>
        <w:rPr>
          <w:rFonts w:hint="eastAsia"/>
        </w:rPr>
        <w:t>项目和技术指导委员会对此进行审查。</w:t>
      </w:r>
    </w:p>
    <w:p w14:paraId="6D88E279" w14:textId="77777777" w:rsidR="00521437" w:rsidRDefault="00521437" w:rsidP="00521437"/>
    <w:p w14:paraId="3765363E" w14:textId="77777777" w:rsidR="00521437" w:rsidRDefault="00521437" w:rsidP="00521437">
      <w:r>
        <w:rPr>
          <w:rFonts w:hint="eastAsia"/>
        </w:rPr>
        <w:t>该公司还承诺了一些即将进行的改进，其中包括公布一些</w:t>
      </w:r>
      <w:r>
        <w:rPr>
          <w:rFonts w:hint="eastAsia"/>
        </w:rPr>
        <w:t>Blockstream</w:t>
      </w:r>
      <w:r>
        <w:rPr>
          <w:rFonts w:hint="eastAsia"/>
        </w:rPr>
        <w:t>元素（</w:t>
      </w:r>
      <w:r>
        <w:rPr>
          <w:rFonts w:hint="eastAsia"/>
        </w:rPr>
        <w:t>Elements</w:t>
      </w:r>
      <w:r>
        <w:rPr>
          <w:rFonts w:hint="eastAsia"/>
        </w:rPr>
        <w:t>）项目的功能。</w:t>
      </w:r>
    </w:p>
    <w:p w14:paraId="40DEACC9" w14:textId="77777777" w:rsidR="00521437" w:rsidRDefault="00521437" w:rsidP="00521437"/>
    <w:p w14:paraId="399760B4" w14:textId="77777777" w:rsidR="00521437" w:rsidRDefault="00521437" w:rsidP="00521437">
      <w:r>
        <w:t xml:space="preserve"> </w:t>
      </w:r>
    </w:p>
    <w:p w14:paraId="7F65B061" w14:textId="77777777" w:rsidR="00521437" w:rsidRDefault="00521437" w:rsidP="00521437">
      <w:r>
        <w:rPr>
          <w:rFonts w:hint="eastAsia"/>
        </w:rPr>
        <w:t>对比特币的态度</w:t>
      </w:r>
    </w:p>
    <w:p w14:paraId="7B2C7504" w14:textId="77777777" w:rsidR="00521437" w:rsidRDefault="00521437" w:rsidP="00521437"/>
    <w:p w14:paraId="73921D5A" w14:textId="77777777" w:rsidR="00521437" w:rsidRDefault="00521437" w:rsidP="00521437">
      <w:r>
        <w:t xml:space="preserve"> </w:t>
      </w:r>
    </w:p>
    <w:p w14:paraId="477CEC1F" w14:textId="77777777" w:rsidR="00521437" w:rsidRDefault="00521437" w:rsidP="00521437"/>
    <w:p w14:paraId="1E7B46CB" w14:textId="77777777" w:rsidR="00521437" w:rsidRDefault="00521437" w:rsidP="00521437">
      <w:r>
        <w:rPr>
          <w:rFonts w:hint="eastAsia"/>
        </w:rPr>
        <w:t>值得注意的是，</w:t>
      </w:r>
      <w:r>
        <w:rPr>
          <w:rFonts w:hint="eastAsia"/>
        </w:rPr>
        <w:t>Digital Asset</w:t>
      </w:r>
      <w:r>
        <w:rPr>
          <w:rFonts w:hint="eastAsia"/>
        </w:rPr>
        <w:t>公司承认说，他们会利用开源比特币区块链的理念，而在此前，公司首席执行官</w:t>
      </w:r>
      <w:r>
        <w:rPr>
          <w:rFonts w:hint="eastAsia"/>
        </w:rPr>
        <w:t xml:space="preserve">Blyth Masters </w:t>
      </w:r>
      <w:r>
        <w:rPr>
          <w:rFonts w:hint="eastAsia"/>
        </w:rPr>
        <w:t>在她的公共演讲中却一直对比特币闭口不谈。</w:t>
      </w:r>
    </w:p>
    <w:p w14:paraId="7A5791F0" w14:textId="77777777" w:rsidR="00521437" w:rsidRDefault="00521437" w:rsidP="00521437"/>
    <w:p w14:paraId="0C86AD3C" w14:textId="77777777" w:rsidR="00521437" w:rsidRDefault="00521437" w:rsidP="00521437">
      <w:r>
        <w:rPr>
          <w:rFonts w:hint="eastAsia"/>
        </w:rPr>
        <w:t xml:space="preserve">    </w:t>
      </w:r>
      <w:r>
        <w:rPr>
          <w:rFonts w:hint="eastAsia"/>
        </w:rPr>
        <w:t>“</w:t>
      </w:r>
      <w:r>
        <w:rPr>
          <w:rFonts w:hint="eastAsia"/>
        </w:rPr>
        <w:t>Hyperledger</w:t>
      </w:r>
      <w:r>
        <w:rPr>
          <w:rFonts w:hint="eastAsia"/>
        </w:rPr>
        <w:t>利用了和比特币相同的</w:t>
      </w:r>
      <w:r>
        <w:rPr>
          <w:rFonts w:hint="eastAsia"/>
        </w:rPr>
        <w:t xml:space="preserve">UTXO/script </w:t>
      </w:r>
      <w:r>
        <w:rPr>
          <w:rFonts w:hint="eastAsia"/>
        </w:rPr>
        <w:t>交易决策，并根据金融服务所需要的功能进行了扩展，”</w:t>
      </w:r>
      <w:r>
        <w:rPr>
          <w:rFonts w:hint="eastAsia"/>
        </w:rPr>
        <w:t xml:space="preserve"> </w:t>
      </w:r>
      <w:r>
        <w:rPr>
          <w:rFonts w:hint="eastAsia"/>
        </w:rPr>
        <w:t>该创业公司写道。</w:t>
      </w:r>
    </w:p>
    <w:p w14:paraId="25B092D1" w14:textId="77777777" w:rsidR="00521437" w:rsidRDefault="00521437" w:rsidP="00521437"/>
    <w:p w14:paraId="01FD225D" w14:textId="77777777" w:rsidR="00521437" w:rsidRDefault="00521437" w:rsidP="00521437">
      <w:r>
        <w:rPr>
          <w:rFonts w:hint="eastAsia"/>
        </w:rPr>
        <w:lastRenderedPageBreak/>
        <w:t>该公告继续指出，虽然该公司并不相信比特币“适用于受监管金融基础设施的多种用途”，它也为区块链应该如果保障安全，提供了宝贵的见解。</w:t>
      </w:r>
    </w:p>
    <w:p w14:paraId="671BF35E" w14:textId="77777777" w:rsidR="00521437" w:rsidRDefault="00521437" w:rsidP="00521437"/>
    <w:p w14:paraId="36545616" w14:textId="77777777" w:rsidR="00521437" w:rsidRDefault="00521437" w:rsidP="00521437">
      <w:r>
        <w:rPr>
          <w:rFonts w:hint="eastAsia"/>
        </w:rPr>
        <w:t xml:space="preserve">    </w:t>
      </w:r>
      <w:r>
        <w:rPr>
          <w:rFonts w:hint="eastAsia"/>
        </w:rPr>
        <w:t>“比特币很多的设计和成熟的加密技术，一直在遭受着攻击，其市值数十亿美元的代币一直被保护着，”数字资产公司写道。</w:t>
      </w:r>
    </w:p>
    <w:p w14:paraId="5C775AEA" w14:textId="77777777" w:rsidR="00521437" w:rsidRDefault="00521437" w:rsidP="00521437"/>
    <w:p w14:paraId="69E7A370" w14:textId="77777777" w:rsidR="00521437" w:rsidRDefault="00521437" w:rsidP="00521437">
      <w:r>
        <w:rPr>
          <w:rFonts w:hint="eastAsia"/>
        </w:rPr>
        <w:t>该声明提供了关于私人或许可账本公司对比特币网络的评估，而他们正在寻求构建比特币的替代型系统。</w:t>
      </w:r>
    </w:p>
    <w:p w14:paraId="7675F71F" w14:textId="77777777" w:rsidR="00521437" w:rsidRDefault="00521437" w:rsidP="00521437"/>
    <w:p w14:paraId="26964EA2" w14:textId="77777777" w:rsidR="00521437" w:rsidRDefault="00521437" w:rsidP="00521437">
      <w:r>
        <w:t xml:space="preserve"> </w:t>
      </w:r>
    </w:p>
    <w:p w14:paraId="6F5365C1" w14:textId="77777777" w:rsidR="00521437" w:rsidRDefault="00521437" w:rsidP="00521437">
      <w:r>
        <w:rPr>
          <w:rFonts w:hint="eastAsia"/>
        </w:rPr>
        <w:t>拜占庭容错</w:t>
      </w:r>
    </w:p>
    <w:p w14:paraId="6D739333" w14:textId="77777777" w:rsidR="00521437" w:rsidRDefault="00521437" w:rsidP="00521437"/>
    <w:p w14:paraId="05E2EF8F" w14:textId="77777777" w:rsidR="00521437" w:rsidRDefault="00521437" w:rsidP="00521437">
      <w:r>
        <w:t xml:space="preserve"> </w:t>
      </w:r>
    </w:p>
    <w:p w14:paraId="6E0D074E" w14:textId="77777777" w:rsidR="00521437" w:rsidRDefault="00521437" w:rsidP="00521437"/>
    <w:p w14:paraId="04DE2AAF" w14:textId="77777777" w:rsidR="00521437" w:rsidRDefault="00521437" w:rsidP="00521437">
      <w:r>
        <w:rPr>
          <w:rFonts w:hint="eastAsia"/>
        </w:rPr>
        <w:t>据悉，数字资产公司也证实说，它会提供一种工作量证明</w:t>
      </w:r>
      <w:r>
        <w:rPr>
          <w:rFonts w:hint="eastAsia"/>
        </w:rPr>
        <w:t>(POW)</w:t>
      </w:r>
      <w:r>
        <w:rPr>
          <w:rFonts w:hint="eastAsia"/>
        </w:rPr>
        <w:t>挖矿的替代型共识系统。比特币的共识系统，使用了去中心化的计算机网络来保障比特币区块链和交易的处理。</w:t>
      </w:r>
    </w:p>
    <w:p w14:paraId="5A182C0D" w14:textId="77777777" w:rsidR="00521437" w:rsidRDefault="00521437" w:rsidP="00521437"/>
    <w:p w14:paraId="6C5EDC91" w14:textId="77777777" w:rsidR="00521437" w:rsidRDefault="00521437" w:rsidP="00521437">
      <w:r>
        <w:rPr>
          <w:rFonts w:hint="eastAsia"/>
        </w:rPr>
        <w:t>数字资产公司表示，</w:t>
      </w:r>
      <w:r>
        <w:rPr>
          <w:rFonts w:hint="eastAsia"/>
        </w:rPr>
        <w:t>Hyperledger</w:t>
      </w:r>
      <w:r>
        <w:rPr>
          <w:rFonts w:hint="eastAsia"/>
        </w:rPr>
        <w:t>包括一个可实现的拜占庭容错共识模块的“原型”，该模块将作为挖矿过程的替代过程。</w:t>
      </w:r>
    </w:p>
    <w:p w14:paraId="0E408B75" w14:textId="77777777" w:rsidR="00521437" w:rsidRDefault="00521437" w:rsidP="00521437"/>
    <w:p w14:paraId="5D32C6D1" w14:textId="77777777" w:rsidR="00521437" w:rsidRDefault="00521437" w:rsidP="00521437">
      <w:r>
        <w:rPr>
          <w:rFonts w:hint="eastAsia"/>
        </w:rPr>
        <w:t xml:space="preserve">    </w:t>
      </w:r>
      <w:r>
        <w:rPr>
          <w:rFonts w:hint="eastAsia"/>
        </w:rPr>
        <w:t>“关于这个共识模块，我们正在和项目的其他成员合作，以保证一个可扩展、安全的拜占庭容错一致协议，可为金融机构提供结算终结性，”</w:t>
      </w:r>
      <w:r>
        <w:rPr>
          <w:rFonts w:hint="eastAsia"/>
        </w:rPr>
        <w:t xml:space="preserve"> </w:t>
      </w:r>
      <w:r>
        <w:rPr>
          <w:rFonts w:hint="eastAsia"/>
        </w:rPr>
        <w:t>声明表示。</w:t>
      </w:r>
    </w:p>
    <w:p w14:paraId="00022C6D" w14:textId="77777777" w:rsidR="00521437" w:rsidRDefault="00521437" w:rsidP="00521437"/>
    <w:p w14:paraId="010090BD" w14:textId="6E6F05AC" w:rsidR="00DA5D7B" w:rsidRPr="00521437" w:rsidRDefault="00521437" w:rsidP="00521437">
      <w:r>
        <w:rPr>
          <w:rFonts w:hint="eastAsia"/>
        </w:rPr>
        <w:t>这一概念，自原</w:t>
      </w:r>
      <w:r>
        <w:rPr>
          <w:rFonts w:hint="eastAsia"/>
        </w:rPr>
        <w:t>Hyperledger</w:t>
      </w:r>
      <w:r>
        <w:rPr>
          <w:rFonts w:hint="eastAsia"/>
        </w:rPr>
        <w:t>团队于</w:t>
      </w:r>
      <w:r>
        <w:rPr>
          <w:rFonts w:hint="eastAsia"/>
        </w:rPr>
        <w:t>2014</w:t>
      </w:r>
      <w:r>
        <w:rPr>
          <w:rFonts w:hint="eastAsia"/>
        </w:rPr>
        <w:t>年成立以来，就一直在进行开发，而且似乎仍在评估阶段。</w:t>
      </w:r>
    </w:p>
    <w:p w14:paraId="43A43413" w14:textId="500F63BE" w:rsidR="00CD4060" w:rsidRDefault="0068169C" w:rsidP="0068169C">
      <w:pPr>
        <w:pStyle w:val="2"/>
        <w:rPr>
          <w:shd w:val="clear" w:color="auto" w:fill="FFFFFF"/>
        </w:rPr>
      </w:pPr>
      <w:r>
        <w:rPr>
          <w:shd w:val="clear" w:color="auto" w:fill="FFFFFF"/>
        </w:rPr>
        <w:lastRenderedPageBreak/>
        <w:t xml:space="preserve">3.7 </w:t>
      </w:r>
      <w:r w:rsidR="00CD4060">
        <w:rPr>
          <w:rFonts w:hint="eastAsia"/>
          <w:shd w:val="clear" w:color="auto" w:fill="FFFFFF"/>
        </w:rPr>
        <w:t>电子</w:t>
      </w:r>
      <w:r w:rsidR="00CD4060">
        <w:rPr>
          <w:shd w:val="clear" w:color="auto" w:fill="FFFFFF"/>
        </w:rPr>
        <w:t>商务</w:t>
      </w:r>
    </w:p>
    <w:p w14:paraId="7AF17101" w14:textId="7E908EE8" w:rsidR="00CE65B7" w:rsidRDefault="00521437" w:rsidP="00CE65B7">
      <w:r>
        <w:rPr>
          <w:noProof/>
        </w:rPr>
        <w:drawing>
          <wp:inline distT="0" distB="0" distL="0" distR="0" wp14:anchorId="4EBAC87C" wp14:editId="44D10C59">
            <wp:extent cx="5270500" cy="3156264"/>
            <wp:effectExtent l="0" t="0" r="6350" b="6350"/>
            <wp:docPr id="24" name="图片 24" descr="Openbaza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bazaa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3156264"/>
                    </a:xfrm>
                    <a:prstGeom prst="rect">
                      <a:avLst/>
                    </a:prstGeom>
                    <a:noFill/>
                    <a:ln>
                      <a:noFill/>
                    </a:ln>
                  </pic:spPr>
                </pic:pic>
              </a:graphicData>
            </a:graphic>
          </wp:inline>
        </w:drawing>
      </w:r>
    </w:p>
    <w:p w14:paraId="4EB8AE5B" w14:textId="77777777" w:rsidR="00521437" w:rsidRDefault="00D74B20" w:rsidP="00521437">
      <w:pPr>
        <w:pStyle w:val="a7"/>
      </w:pPr>
      <w:hyperlink r:id="rId44" w:history="1">
        <w:r w:rsidR="00521437">
          <w:rPr>
            <w:rStyle w:val="a9"/>
          </w:rPr>
          <w:t>OpenBazaar</w:t>
        </w:r>
      </w:hyperlink>
      <w:r w:rsidR="00521437">
        <w:t> </w:t>
      </w:r>
      <w:r w:rsidR="00521437">
        <w:t>成立于美国，是一家利用比特币进行交易的去中心化电商平台。该平台直接将用户与用户连接开展交易，而且整个平台开源，感兴趣的用户可以自行对平台进行贡献。</w:t>
      </w:r>
    </w:p>
    <w:p w14:paraId="1E05B6F2" w14:textId="77777777" w:rsidR="00521437" w:rsidRDefault="00D74B20" w:rsidP="00521437">
      <w:pPr>
        <w:pStyle w:val="a7"/>
      </w:pPr>
      <w:hyperlink r:id="rId45" w:history="1">
        <w:r w:rsidR="00521437">
          <w:rPr>
            <w:rStyle w:val="a9"/>
          </w:rPr>
          <w:t>OpenBazaar</w:t>
        </w:r>
      </w:hyperlink>
      <w:r w:rsidR="00521437">
        <w:t>实现了买卖双方的直接</w:t>
      </w:r>
      <w:r w:rsidR="00521437">
        <w:t xml:space="preserve"> </w:t>
      </w:r>
      <w:r w:rsidR="00521437">
        <w:t>交易，而不需要借助中心化的平台。不同于相当于第三方的阿里巴巴，</w:t>
      </w:r>
      <w:r w:rsidR="00521437">
        <w:t>OpenBazaar</w:t>
      </w:r>
      <w:r w:rsidR="00521437">
        <w:t>可以直接使交易双方在信任基础上促成交易合作。由于去中心化、无组</w:t>
      </w:r>
      <w:r w:rsidR="00521437">
        <w:t xml:space="preserve"> </w:t>
      </w:r>
      <w:r w:rsidR="00521437">
        <w:t>织管理，这意味着当用户在</w:t>
      </w:r>
      <w:r w:rsidR="00521437">
        <w:t>OpenBazaar</w:t>
      </w:r>
      <w:r w:rsidR="00521437">
        <w:t>进行交易时，不需要支付额外费用，不会泄露档案，进行的任何交易也不会被审查。</w:t>
      </w:r>
    </w:p>
    <w:p w14:paraId="5C482C3E" w14:textId="77777777" w:rsidR="00521437" w:rsidRDefault="00521437" w:rsidP="00521437">
      <w:pPr>
        <w:pStyle w:val="a7"/>
      </w:pPr>
      <w:r>
        <w:t> </w:t>
      </w:r>
    </w:p>
    <w:p w14:paraId="57D6278E" w14:textId="77777777" w:rsidR="00521437" w:rsidRDefault="00521437" w:rsidP="00521437">
      <w:pPr>
        <w:pStyle w:val="2"/>
      </w:pPr>
      <w:r>
        <w:t>杀手级应用，受到持续关注</w:t>
      </w:r>
    </w:p>
    <w:p w14:paraId="4DB8550B" w14:textId="77777777" w:rsidR="00521437" w:rsidRDefault="00521437" w:rsidP="00521437">
      <w:pPr>
        <w:pStyle w:val="a7"/>
      </w:pPr>
      <w:r>
        <w:t> </w:t>
      </w:r>
    </w:p>
    <w:p w14:paraId="33A35466" w14:textId="77777777" w:rsidR="00521437" w:rsidRDefault="00521437" w:rsidP="00521437">
      <w:pPr>
        <w:pStyle w:val="a7"/>
      </w:pPr>
      <w:r>
        <w:t>从诞生之时，</w:t>
      </w:r>
      <w:r>
        <w:t>OpenBazaar</w:t>
      </w:r>
      <w:r>
        <w:t>就一直被看好。去年六月，</w:t>
      </w:r>
      <w:r>
        <w:t>OpenBazaar</w:t>
      </w:r>
      <w:r>
        <w:t>宣布获得</w:t>
      </w:r>
      <w:hyperlink r:id="rId46" w:history="1">
        <w:r>
          <w:rPr>
            <w:rStyle w:val="a9"/>
          </w:rPr>
          <w:t>百万美元融资</w:t>
        </w:r>
      </w:hyperlink>
      <w:r>
        <w:t>。</w:t>
      </w:r>
      <w:r>
        <w:t xml:space="preserve"> </w:t>
      </w:r>
      <w:r>
        <w:t>硅谷知名投资人</w:t>
      </w:r>
      <w:r>
        <w:t>Chris Dixon</w:t>
      </w:r>
      <w:r>
        <w:t>领投了</w:t>
      </w:r>
      <w:r>
        <w:t xml:space="preserve"> Andreessen Horowitz</w:t>
      </w:r>
      <w:r>
        <w:t>的这次投资，</w:t>
      </w:r>
      <w:r>
        <w:t>Union Square Ventures</w:t>
      </w:r>
      <w:r>
        <w:t>投资公司的这次投资是由其管理合伙人</w:t>
      </w:r>
      <w:r>
        <w:t xml:space="preserve">Brad Burnham </w:t>
      </w:r>
      <w:r>
        <w:t>领投的。两家公司在种子轮中分别投资了</w:t>
      </w:r>
      <w:r>
        <w:t>50</w:t>
      </w:r>
      <w:r>
        <w:t>万美元，后来天使投资人威廉</w:t>
      </w:r>
      <w:r>
        <w:t>•</w:t>
      </w:r>
      <w:r>
        <w:t>穆贾雅（</w:t>
      </w:r>
      <w:r>
        <w:t>William Mougayar</w:t>
      </w:r>
      <w:r>
        <w:t>）也投资了</w:t>
      </w:r>
      <w:r>
        <w:t>1</w:t>
      </w:r>
      <w:r>
        <w:t>万美元。</w:t>
      </w:r>
    </w:p>
    <w:p w14:paraId="1BE998E2" w14:textId="77777777" w:rsidR="00521437" w:rsidRDefault="00521437" w:rsidP="00521437">
      <w:pPr>
        <w:pStyle w:val="a7"/>
      </w:pPr>
      <w:r>
        <w:t>经过接近一年的开发，</w:t>
      </w:r>
      <w:r>
        <w:t>OpenBazaar</w:t>
      </w:r>
      <w:r>
        <w:t>在今年</w:t>
      </w:r>
      <w:r>
        <w:t>2</w:t>
      </w:r>
      <w:r>
        <w:t>月</w:t>
      </w:r>
      <w:r>
        <w:t>11</w:t>
      </w:r>
      <w:r>
        <w:t>日发布先导版视频。昨日，比特币核心开发者</w:t>
      </w:r>
      <w:r>
        <w:t>Jeff Garzik</w:t>
      </w:r>
      <w:r>
        <w:t>发布</w:t>
      </w:r>
      <w:r>
        <w:t>twitter</w:t>
      </w:r>
      <w:r>
        <w:t>称，</w:t>
      </w:r>
      <w:r>
        <w:t>OpenBazaar</w:t>
      </w:r>
      <w:r>
        <w:t>将于</w:t>
      </w:r>
      <w:r>
        <w:t>3</w:t>
      </w:r>
      <w:r>
        <w:t>月</w:t>
      </w:r>
      <w:r>
        <w:t>1</w:t>
      </w:r>
      <w:r>
        <w:t>日开始测</w:t>
      </w:r>
      <w:r>
        <w:lastRenderedPageBreak/>
        <w:t>试。从该条推文的转发和喜爱的数量来看，</w:t>
      </w:r>
      <w:r>
        <w:t>OpenBazaar</w:t>
      </w:r>
      <w:r>
        <w:t>的关注者着实不在少数。</w:t>
      </w:r>
    </w:p>
    <w:p w14:paraId="6B9AE90B" w14:textId="2437C4A1" w:rsidR="00521437" w:rsidRDefault="00521437" w:rsidP="00521437">
      <w:pPr>
        <w:pStyle w:val="a7"/>
      </w:pPr>
    </w:p>
    <w:p w14:paraId="30EB4E1F" w14:textId="77777777" w:rsidR="00521437" w:rsidRDefault="00521437" w:rsidP="00521437">
      <w:pPr>
        <w:pStyle w:val="a7"/>
      </w:pPr>
      <w:r>
        <w:t> </w:t>
      </w:r>
    </w:p>
    <w:p w14:paraId="4E20D04E" w14:textId="77777777" w:rsidR="00521437" w:rsidRDefault="00521437" w:rsidP="00521437">
      <w:pPr>
        <w:pStyle w:val="2"/>
      </w:pPr>
      <w:r>
        <w:t>先导版视频曝光</w:t>
      </w:r>
    </w:p>
    <w:p w14:paraId="5BE42065" w14:textId="77777777" w:rsidR="00521437" w:rsidRDefault="00521437" w:rsidP="00521437">
      <w:pPr>
        <w:pStyle w:val="a7"/>
      </w:pPr>
      <w:r>
        <w:t> </w:t>
      </w:r>
    </w:p>
    <w:p w14:paraId="59BB9749" w14:textId="77777777" w:rsidR="00521437" w:rsidRDefault="00521437" w:rsidP="00521437">
      <w:pPr>
        <w:pStyle w:val="a7"/>
      </w:pPr>
      <w:r>
        <w:t>在</w:t>
      </w:r>
      <w:r>
        <w:t>2</w:t>
      </w:r>
      <w:r>
        <w:t>月</w:t>
      </w:r>
      <w:r>
        <w:t>11</w:t>
      </w:r>
      <w:r>
        <w:t>日发布的</w:t>
      </w:r>
      <w:r>
        <w:t>OpenBazaar</w:t>
      </w:r>
      <w:hyperlink r:id="rId47" w:history="1">
        <w:r>
          <w:rPr>
            <w:rStyle w:val="a9"/>
          </w:rPr>
          <w:t>先导版视频</w:t>
        </w:r>
      </w:hyperlink>
      <w:r>
        <w:t>中，我们可以清晰看到在</w:t>
      </w:r>
      <w:r>
        <w:t>OpenBazaar</w:t>
      </w:r>
      <w:r>
        <w:t>上的完整交易过程。</w:t>
      </w:r>
    </w:p>
    <w:p w14:paraId="0CA7A822" w14:textId="77777777" w:rsidR="00521437" w:rsidRDefault="00521437" w:rsidP="00521437">
      <w:pPr>
        <w:pStyle w:val="a7"/>
      </w:pPr>
      <w:r>
        <w:t>购买过程十分简单。发布商品，浏览购买，支付比特币，收货，评价体系一应俱全。同时，界面也十分简洁大气。</w:t>
      </w:r>
    </w:p>
    <w:p w14:paraId="16E9E750" w14:textId="07840AF2" w:rsidR="00521437" w:rsidRDefault="00521437" w:rsidP="00521437">
      <w:pPr>
        <w:pStyle w:val="a7"/>
        <w:jc w:val="center"/>
      </w:pPr>
      <w:r>
        <w:rPr>
          <w:noProof/>
        </w:rPr>
        <w:drawing>
          <wp:inline distT="0" distB="0" distL="0" distR="0" wp14:anchorId="5F75B4AA" wp14:editId="54F9A036">
            <wp:extent cx="7362825" cy="4010025"/>
            <wp:effectExtent l="0" t="0" r="9525" b="9525"/>
            <wp:docPr id="26" name="图片 26" descr="浏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浏览"/>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362825" cy="4010025"/>
                    </a:xfrm>
                    <a:prstGeom prst="rect">
                      <a:avLst/>
                    </a:prstGeom>
                    <a:noFill/>
                    <a:ln>
                      <a:noFill/>
                    </a:ln>
                  </pic:spPr>
                </pic:pic>
              </a:graphicData>
            </a:graphic>
          </wp:inline>
        </w:drawing>
      </w:r>
      <w:r>
        <w:rPr>
          <w:sz w:val="27"/>
          <w:szCs w:val="27"/>
        </w:rPr>
        <w:t>浏览购买</w:t>
      </w:r>
    </w:p>
    <w:p w14:paraId="265B9C11" w14:textId="77777777" w:rsidR="00521437" w:rsidRDefault="00521437" w:rsidP="00521437">
      <w:pPr>
        <w:pStyle w:val="a7"/>
      </w:pPr>
      <w:r>
        <w:t>对于一个去中心化的交易市场来说，如果产生交易纠纷该怎么办？这时候就需要第三方介入了。多重签名需要集齐三把私钥中的两把才能够从多重签名地址中</w:t>
      </w:r>
      <w:r>
        <w:t xml:space="preserve"> </w:t>
      </w:r>
      <w:r>
        <w:t>取走货款。第三方公证人控制着第三把私钥，所以在买卖双方达成和解或者</w:t>
      </w:r>
      <w:r>
        <w:lastRenderedPageBreak/>
        <w:t>第三方认为卖家或者买家是正确的以前，多重签名地址中的比特币不会被移动。</w:t>
      </w:r>
    </w:p>
    <w:p w14:paraId="237EEDE7" w14:textId="77777777" w:rsidR="00521437" w:rsidRDefault="00521437" w:rsidP="00521437">
      <w:pPr>
        <w:pStyle w:val="a7"/>
      </w:pPr>
      <w:r>
        <w:t>同时，</w:t>
      </w:r>
      <w:r>
        <w:t>OpenBazaar</w:t>
      </w:r>
      <w:r>
        <w:t>有一个信誉评分系统，允许所有的用户对其它用户进行反馈评分。这样，就算是在用户信息不被公开的情况下，你依然可以凭借信誉评分系统判断是否信任别人。</w:t>
      </w:r>
    </w:p>
    <w:p w14:paraId="57797375" w14:textId="6329AF9D" w:rsidR="00521437" w:rsidRDefault="00521437" w:rsidP="00521437">
      <w:pPr>
        <w:pStyle w:val="a7"/>
        <w:jc w:val="center"/>
      </w:pPr>
      <w:r w:rsidRPr="00F1380A">
        <w:rPr>
          <w:noProof/>
          <w:color w:val="0000FF"/>
        </w:rPr>
        <w:drawing>
          <wp:inline distT="0" distB="0" distL="0" distR="0" wp14:anchorId="41A0BE7E" wp14:editId="22F31998">
            <wp:extent cx="6522720" cy="3772535"/>
            <wp:effectExtent l="0" t="0" r="0" b="0"/>
            <wp:docPr id="25" name="图片 25" descr="信誉评价">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信誉评价">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22720" cy="3772535"/>
                    </a:xfrm>
                    <a:prstGeom prst="rect">
                      <a:avLst/>
                    </a:prstGeom>
                    <a:noFill/>
                    <a:ln>
                      <a:noFill/>
                    </a:ln>
                  </pic:spPr>
                </pic:pic>
              </a:graphicData>
            </a:graphic>
          </wp:inline>
        </w:drawing>
      </w:r>
      <w:r>
        <w:rPr>
          <w:sz w:val="27"/>
          <w:szCs w:val="27"/>
        </w:rPr>
        <w:t>信誉评价</w:t>
      </w:r>
    </w:p>
    <w:p w14:paraId="694F46B6" w14:textId="77777777" w:rsidR="00521437" w:rsidRDefault="00521437" w:rsidP="00521437">
      <w:pPr>
        <w:pStyle w:val="a7"/>
      </w:pPr>
      <w:r>
        <w:t>通过先导版视频来看，在</w:t>
      </w:r>
      <w:r>
        <w:t>OpenBazaar</w:t>
      </w:r>
      <w:r>
        <w:t>上进行无其他费用、保证隐私、安全、快捷、无品类限制、无国界的交易可谓是非常方便。</w:t>
      </w:r>
    </w:p>
    <w:p w14:paraId="2158B3F2" w14:textId="77777777" w:rsidR="00521437" w:rsidRDefault="00521437" w:rsidP="00521437">
      <w:pPr>
        <w:pStyle w:val="a7"/>
      </w:pPr>
      <w:r>
        <w:t> </w:t>
      </w:r>
    </w:p>
    <w:p w14:paraId="62FC201B" w14:textId="77777777" w:rsidR="00521437" w:rsidRDefault="00521437" w:rsidP="00521437">
      <w:pPr>
        <w:pStyle w:val="2"/>
      </w:pPr>
      <w:r>
        <w:t>去中心化交易平台的缺失及挑战</w:t>
      </w:r>
    </w:p>
    <w:p w14:paraId="7D6899CD" w14:textId="77777777" w:rsidR="00521437" w:rsidRDefault="00521437" w:rsidP="00521437">
      <w:pPr>
        <w:pStyle w:val="a7"/>
      </w:pPr>
      <w:r>
        <w:t> </w:t>
      </w:r>
    </w:p>
    <w:p w14:paraId="30E14030" w14:textId="77777777" w:rsidR="00521437" w:rsidRDefault="00521437" w:rsidP="00521437">
      <w:pPr>
        <w:pStyle w:val="a7"/>
      </w:pPr>
      <w:r>
        <w:t>去中心化交易平台一直是比特币生态链中相对缺失的一环。目前与</w:t>
      </w:r>
      <w:r>
        <w:t>OpenBazaar</w:t>
      </w:r>
      <w:r>
        <w:t>一样，瞄准去中心化交易市场的还有</w:t>
      </w:r>
      <w:r>
        <w:t>Bitmarkets</w:t>
      </w:r>
      <w:r>
        <w:t>、</w:t>
      </w:r>
      <w:r>
        <w:t>Bitsquare</w:t>
      </w:r>
      <w:r>
        <w:t>。目前，</w:t>
      </w:r>
      <w:r>
        <w:t>Bitsquare</w:t>
      </w:r>
      <w:r>
        <w:t>也尚在进行小团体范围内的测试。</w:t>
      </w:r>
    </w:p>
    <w:p w14:paraId="4C684EDF" w14:textId="77777777" w:rsidR="00521437" w:rsidRDefault="00521437" w:rsidP="00521437">
      <w:pPr>
        <w:pStyle w:val="a7"/>
      </w:pPr>
      <w:r>
        <w:lastRenderedPageBreak/>
        <w:t>Openbazaar</w:t>
      </w:r>
      <w:r>
        <w:t>的模式让人不禁想到已经被关闭的丝绸之路。就在去年，他被网易财经称为</w:t>
      </w:r>
      <w:r>
        <w:t>“</w:t>
      </w:r>
      <w:r>
        <w:t>可能是美国最危险的科技创业公司</w:t>
      </w:r>
      <w:r>
        <w:t>”</w:t>
      </w:r>
      <w:r>
        <w:t>。</w:t>
      </w:r>
      <w:r>
        <w:t xml:space="preserve"> OpenBazaar</w:t>
      </w:r>
      <w:r>
        <w:t>也一再重申并不想创造</w:t>
      </w:r>
      <w:r>
        <w:t>“3.0</w:t>
      </w:r>
      <w:r>
        <w:t>版本的丝绸之路</w:t>
      </w:r>
      <w:r>
        <w:t>”</w:t>
      </w:r>
      <w:r>
        <w:t>。</w:t>
      </w:r>
      <w:r>
        <w:t>Silk road</w:t>
      </w:r>
      <w:r>
        <w:t>之梦已经破灭，有人说，</w:t>
      </w:r>
      <w:r>
        <w:t>OpenBazaar</w:t>
      </w:r>
      <w:r>
        <w:t>才是未来。但对于如何防范违法交易，</w:t>
      </w:r>
      <w:r>
        <w:t>Openbazaar</w:t>
      </w:r>
      <w:r>
        <w:t>至今尚无明显表态。</w:t>
      </w:r>
    </w:p>
    <w:p w14:paraId="58A6AE42" w14:textId="77777777" w:rsidR="00521437" w:rsidRDefault="00521437" w:rsidP="00521437">
      <w:pPr>
        <w:pStyle w:val="a7"/>
      </w:pPr>
      <w:r>
        <w:t>对即将发布测试版的</w:t>
      </w:r>
      <w:r>
        <w:t>OpenBazaar</w:t>
      </w:r>
      <w:r>
        <w:t>来说，遇到一些琐碎的问题是避免不了的。未来其信誉系统的发展，上线初期如何获得交易量等问题也都是必将面临的挑战。</w:t>
      </w:r>
    </w:p>
    <w:p w14:paraId="0D77ED60" w14:textId="77777777" w:rsidR="00521437" w:rsidRDefault="00521437" w:rsidP="00521437">
      <w:pPr>
        <w:pStyle w:val="a7"/>
      </w:pPr>
      <w:r>
        <w:t> </w:t>
      </w:r>
    </w:p>
    <w:p w14:paraId="22D37A91" w14:textId="2093856A" w:rsidR="00521437" w:rsidRDefault="00521437" w:rsidP="00CE65B7">
      <w:r>
        <w:rPr>
          <w:rFonts w:hint="eastAsia"/>
        </w:rPr>
        <w:t>资料</w:t>
      </w:r>
      <w:r>
        <w:t>地址：</w:t>
      </w:r>
    </w:p>
    <w:p w14:paraId="5672039B" w14:textId="1BE0F6F8" w:rsidR="00521437" w:rsidRPr="00521437" w:rsidRDefault="00521437" w:rsidP="00CE65B7">
      <w:r w:rsidRPr="00521437">
        <w:t>http://www.8btc.com/openbazaar-16-3-1</w:t>
      </w:r>
    </w:p>
    <w:p w14:paraId="5A8BB2C3" w14:textId="79723E2C" w:rsidR="00CD4060" w:rsidRDefault="0068169C" w:rsidP="0068169C">
      <w:pPr>
        <w:pStyle w:val="2"/>
        <w:rPr>
          <w:shd w:val="clear" w:color="auto" w:fill="FFFFFF"/>
        </w:rPr>
      </w:pPr>
      <w:r>
        <w:rPr>
          <w:shd w:val="clear" w:color="auto" w:fill="FFFFFF"/>
        </w:rPr>
        <w:t xml:space="preserve">3.8 </w:t>
      </w:r>
      <w:r w:rsidR="00CD4060">
        <w:rPr>
          <w:shd w:val="clear" w:color="auto" w:fill="FFFFFF"/>
        </w:rPr>
        <w:t>文件存储</w:t>
      </w:r>
    </w:p>
    <w:p w14:paraId="2234D2B8" w14:textId="77777777" w:rsidR="00B803BA" w:rsidRDefault="00B803BA" w:rsidP="00B803BA">
      <w:pPr>
        <w:ind w:firstLine="420"/>
        <w:rPr>
          <w:rFonts w:ascii="微软雅黑" w:eastAsia="微软雅黑" w:hAnsi="微软雅黑"/>
          <w:color w:val="555555"/>
          <w:sz w:val="27"/>
          <w:szCs w:val="27"/>
          <w:shd w:val="clear" w:color="auto" w:fill="FFFFFF"/>
        </w:rPr>
      </w:pPr>
      <w:r>
        <w:rPr>
          <w:rFonts w:ascii="微软雅黑" w:eastAsia="微软雅黑" w:hAnsi="微软雅黑" w:hint="eastAsia"/>
          <w:color w:val="555555"/>
          <w:sz w:val="27"/>
          <w:szCs w:val="27"/>
          <w:shd w:val="clear" w:color="auto" w:fill="FFFFFF"/>
        </w:rPr>
        <w:t>随着存储技术的发展，存储设备的成本越来越小，中心化云服务的成本主要来自于员工工资、法律成本、数据中心租金等，这些固定成本是不变的或逐渐增加，使中心化云服务的价格较高。而去中心化存储成本只有中心化存储的1/100~1/10，如果去中心化存储系统是完全自动化的，</w:t>
      </w:r>
      <w:bookmarkStart w:id="590" w:name="baidusnap2"/>
      <w:bookmarkEnd w:id="590"/>
      <w:r w:rsidRPr="000357D5">
        <w:rPr>
          <w:rFonts w:ascii="微软雅黑" w:eastAsia="微软雅黑" w:hAnsi="微软雅黑" w:hint="eastAsia"/>
          <w:color w:val="555555"/>
          <w:sz w:val="27"/>
          <w:szCs w:val="27"/>
          <w:shd w:val="clear" w:color="auto" w:fill="FFFFFF"/>
        </w:rPr>
        <w:t>云存储</w:t>
      </w:r>
      <w:r>
        <w:rPr>
          <w:rFonts w:ascii="微软雅黑" w:eastAsia="微软雅黑" w:hAnsi="微软雅黑" w:hint="eastAsia"/>
          <w:color w:val="555555"/>
          <w:sz w:val="27"/>
          <w:szCs w:val="27"/>
          <w:shd w:val="clear" w:color="auto" w:fill="FFFFFF"/>
        </w:rPr>
        <w:t>价格最终会降到接近0，中心化云服务的规模优势将败给了去中心化云服务。</w:t>
      </w:r>
    </w:p>
    <w:p w14:paraId="1E4465EA" w14:textId="41068093" w:rsidR="000357D5" w:rsidRPr="000357D5" w:rsidRDefault="000357D5" w:rsidP="000357D5">
      <w:pPr>
        <w:rPr>
          <w:rFonts w:ascii="微软雅黑" w:eastAsia="微软雅黑" w:hAnsi="微软雅黑"/>
          <w:color w:val="555555"/>
          <w:sz w:val="27"/>
          <w:szCs w:val="27"/>
          <w:shd w:val="clear" w:color="auto" w:fill="FFFFFF"/>
        </w:rPr>
      </w:pPr>
      <w:r>
        <w:rPr>
          <w:rFonts w:ascii="微软雅黑" w:eastAsia="微软雅黑" w:hAnsi="微软雅黑"/>
          <w:color w:val="555555"/>
          <w:sz w:val="27"/>
          <w:szCs w:val="27"/>
          <w:shd w:val="clear" w:color="auto" w:fill="FFFFFF"/>
        </w:rPr>
        <w:t xml:space="preserve">    </w:t>
      </w:r>
      <w:r w:rsidRPr="000357D5">
        <w:rPr>
          <w:rFonts w:ascii="微软雅黑" w:eastAsia="微软雅黑" w:hAnsi="微软雅黑"/>
          <w:color w:val="555555"/>
          <w:sz w:val="27"/>
          <w:szCs w:val="27"/>
          <w:shd w:val="clear" w:color="auto" w:fill="FFFFFF"/>
        </w:rPr>
        <w:t>云存储</w:t>
      </w:r>
      <w:r>
        <w:rPr>
          <w:rFonts w:ascii="微软雅黑" w:eastAsia="微软雅黑" w:hAnsi="微软雅黑" w:hint="eastAsia"/>
          <w:color w:val="555555"/>
          <w:sz w:val="27"/>
          <w:szCs w:val="27"/>
          <w:shd w:val="clear" w:color="auto" w:fill="FFFFFF"/>
        </w:rPr>
        <w:t>的未来是去中心化的。想象一下，你能够通过自动网络出租额外的硬盘空间，并获得密码学货币回报。由于中本聪的发明和例如Storj、Maidsafe、Ethereum这样的平台，这一切都能够实现了。现在我们有能力将P2P货币与例如存储空间、带宽、CPU算力连接起来，例如</w:t>
      </w:r>
      <w:r w:rsidRPr="000357D5">
        <w:rPr>
          <w:rFonts w:ascii="微软雅黑" w:eastAsia="微软雅黑" w:hAnsi="微软雅黑"/>
          <w:color w:val="555555"/>
          <w:sz w:val="27"/>
          <w:szCs w:val="27"/>
          <w:shd w:val="clear" w:color="auto" w:fill="FFFFFF"/>
        </w:rPr>
        <w:t>Dropbox</w:t>
      </w:r>
      <w:r>
        <w:rPr>
          <w:rFonts w:ascii="微软雅黑" w:eastAsia="微软雅黑" w:hAnsi="微软雅黑" w:hint="eastAsia"/>
          <w:color w:val="555555"/>
          <w:sz w:val="27"/>
          <w:szCs w:val="27"/>
          <w:shd w:val="clear" w:color="auto" w:fill="FFFFFF"/>
        </w:rPr>
        <w:t>和</w:t>
      </w:r>
      <w:r w:rsidRPr="000357D5">
        <w:rPr>
          <w:rFonts w:ascii="微软雅黑" w:eastAsia="微软雅黑" w:hAnsi="微软雅黑"/>
          <w:color w:val="555555"/>
          <w:sz w:val="27"/>
          <w:szCs w:val="27"/>
          <w:shd w:val="clear" w:color="auto" w:fill="FFFFFF"/>
        </w:rPr>
        <w:t>Google Drive</w:t>
      </w:r>
      <w:r>
        <w:rPr>
          <w:rFonts w:ascii="微软雅黑" w:eastAsia="微软雅黑" w:hAnsi="微软雅黑" w:hint="eastAsia"/>
          <w:color w:val="555555"/>
          <w:sz w:val="27"/>
          <w:szCs w:val="27"/>
          <w:shd w:val="clear" w:color="auto" w:fill="FFFFFF"/>
        </w:rPr>
        <w:t>这样的云存储服务就可以有自己的专属货币。</w:t>
      </w:r>
    </w:p>
    <w:p w14:paraId="370432C0" w14:textId="3D54F414" w:rsidR="002F692D" w:rsidRPr="002F692D" w:rsidRDefault="00C8380B" w:rsidP="002F692D">
      <w:pPr>
        <w:pStyle w:val="3"/>
      </w:pPr>
      <w:r>
        <w:lastRenderedPageBreak/>
        <w:t>3.8.1</w:t>
      </w:r>
      <w:r w:rsidR="002F692D">
        <w:rPr>
          <w:rFonts w:hint="eastAsia"/>
        </w:rPr>
        <w:t>区块链</w:t>
      </w:r>
      <w:r w:rsidR="002F692D">
        <w:t>云存储</w:t>
      </w:r>
    </w:p>
    <w:p w14:paraId="2AFA9B85" w14:textId="77777777" w:rsidR="001367A3" w:rsidRDefault="001367A3" w:rsidP="001367A3"/>
    <w:p w14:paraId="087E26AF" w14:textId="77777777" w:rsidR="00852004" w:rsidRDefault="00852004" w:rsidP="00852004">
      <w:pPr>
        <w:autoSpaceDE w:val="0"/>
        <w:autoSpaceDN w:val="0"/>
        <w:adjustRightInd w:val="0"/>
        <w:rPr>
          <w:rFonts w:ascii="Helvetica" w:hAnsi="Helvetica" w:cs="Helvetica"/>
          <w:color w:val="262626"/>
          <w:sz w:val="28"/>
          <w:szCs w:val="28"/>
        </w:rPr>
      </w:pPr>
      <w:r>
        <w:t>区块链是一种新型的去中心化协议，</w:t>
      </w:r>
      <w:r>
        <w:rPr>
          <w:rFonts w:hint="eastAsia"/>
        </w:rPr>
        <w:t>能</w:t>
      </w:r>
      <w:r>
        <w:t>安全地存储交易或其他</w:t>
      </w:r>
      <w:r>
        <w:rPr>
          <w:rFonts w:hint="eastAsia"/>
        </w:rPr>
        <w:t>数据</w:t>
      </w:r>
      <w:r>
        <w:t>，</w:t>
      </w:r>
      <w:r>
        <w:rPr>
          <w:rFonts w:hint="eastAsia"/>
        </w:rPr>
        <w:t>并且</w:t>
      </w:r>
      <w:r>
        <w:t>无需任何任何中心化机构的审核。</w:t>
      </w:r>
      <w:r>
        <w:rPr>
          <w:rFonts w:hint="eastAsia"/>
        </w:rPr>
        <w:t>一种</w:t>
      </w:r>
      <w:r>
        <w:t>新型的</w:t>
      </w:r>
      <w:r>
        <w:rPr>
          <w:rFonts w:hint="eastAsia"/>
        </w:rPr>
        <w:t>云</w:t>
      </w:r>
      <w:r>
        <w:t>计算平台，运行于区块链的基础</w:t>
      </w:r>
      <w:r>
        <w:rPr>
          <w:rFonts w:hint="eastAsia"/>
        </w:rPr>
        <w:t>设施</w:t>
      </w:r>
      <w:r>
        <w:t>当重，</w:t>
      </w:r>
      <w:r>
        <w:rPr>
          <w:rFonts w:hint="eastAsia"/>
        </w:rPr>
        <w:t>无需</w:t>
      </w:r>
      <w:r>
        <w:t>假设任何服务器。</w:t>
      </w:r>
      <w:r>
        <w:rPr>
          <w:rFonts w:ascii="Helvetica" w:hAnsi="Helvetica" w:cs="Helvetica"/>
          <w:color w:val="262626"/>
          <w:sz w:val="28"/>
          <w:szCs w:val="28"/>
        </w:rPr>
        <w:t>对于区块链，除了把它就当个账本来确认交易，我们也可以认为它是由计算设备所组成的一个网络基础设施，有这个认识的话，不难想象如何在其上运行计算机程序。</w:t>
      </w:r>
    </w:p>
    <w:p w14:paraId="6A9EC922" w14:textId="77777777" w:rsidR="00852004" w:rsidRDefault="00852004" w:rsidP="00852004">
      <w:pPr>
        <w:ind w:firstLine="420"/>
      </w:pPr>
      <w:r>
        <w:rPr>
          <w:rFonts w:ascii="Helvetica" w:hAnsi="Helvetica" w:cs="Helvetica"/>
          <w:color w:val="262626"/>
          <w:sz w:val="28"/>
          <w:szCs w:val="28"/>
        </w:rPr>
        <w:t>但我们也不应把它理解为传统意义上的云计算，区块链的基础设施并不替代现有的云计算技术，而是将云计算基础推向了大众。</w:t>
      </w:r>
    </w:p>
    <w:p w14:paraId="68971B14" w14:textId="77777777" w:rsidR="00852004" w:rsidRDefault="00852004" w:rsidP="00852004">
      <w:pPr>
        <w:autoSpaceDE w:val="0"/>
        <w:autoSpaceDN w:val="0"/>
        <w:adjustRightInd w:val="0"/>
        <w:rPr>
          <w:rFonts w:ascii="Helvetica" w:hAnsi="Helvetica" w:cs="Helvetica"/>
          <w:color w:val="262626"/>
          <w:sz w:val="28"/>
          <w:szCs w:val="28"/>
        </w:rPr>
      </w:pPr>
      <w:r>
        <w:rPr>
          <w:rFonts w:ascii="Helvetica" w:hAnsi="Helvetica" w:cs="Helvetica"/>
          <w:color w:val="262626"/>
          <w:sz w:val="28"/>
          <w:szCs w:val="28"/>
        </w:rPr>
        <w:t>相比于传统的云计算基础设施，区块链云可以称得上是</w:t>
      </w:r>
      <w:r>
        <w:rPr>
          <w:rFonts w:ascii="Helvetica" w:hAnsi="Helvetica" w:cs="Helvetica"/>
          <w:color w:val="262626"/>
          <w:sz w:val="28"/>
          <w:szCs w:val="28"/>
        </w:rPr>
        <w:t>“</w:t>
      </w:r>
      <w:r>
        <w:rPr>
          <w:rFonts w:ascii="Helvetica" w:hAnsi="Helvetica" w:cs="Helvetica"/>
          <w:color w:val="262626"/>
          <w:sz w:val="28"/>
          <w:szCs w:val="28"/>
        </w:rPr>
        <w:t>瘦云</w:t>
      </w:r>
      <w:r>
        <w:rPr>
          <w:rFonts w:ascii="Helvetica" w:hAnsi="Helvetica" w:cs="Helvetica"/>
          <w:color w:val="262626"/>
          <w:sz w:val="28"/>
          <w:szCs w:val="28"/>
        </w:rPr>
        <w:t>”</w:t>
      </w:r>
      <w:r>
        <w:rPr>
          <w:rFonts w:ascii="Helvetica" w:hAnsi="Helvetica" w:cs="Helvetica"/>
          <w:color w:val="262626"/>
          <w:sz w:val="28"/>
          <w:szCs w:val="28"/>
        </w:rPr>
        <w:t>。因此它更适合运行一种叫做智能合约的程序，我们可以将智能合约理解为运行于区块链中</w:t>
      </w:r>
      <w:r>
        <w:rPr>
          <w:rFonts w:ascii="Helvetica" w:hAnsi="Helvetica" w:cs="Helvetica"/>
          <w:color w:val="262626"/>
          <w:sz w:val="28"/>
          <w:szCs w:val="28"/>
        </w:rPr>
        <w:t>“</w:t>
      </w:r>
      <w:r>
        <w:rPr>
          <w:rFonts w:ascii="Helvetica" w:hAnsi="Helvetica" w:cs="Helvetica"/>
          <w:color w:val="262626"/>
          <w:sz w:val="28"/>
          <w:szCs w:val="28"/>
        </w:rPr>
        <w:t>虚拟机</w:t>
      </w:r>
      <w:r>
        <w:rPr>
          <w:rFonts w:ascii="Helvetica" w:hAnsi="Helvetica" w:cs="Helvetica"/>
          <w:color w:val="262626"/>
          <w:sz w:val="28"/>
          <w:szCs w:val="28"/>
        </w:rPr>
        <w:t>”</w:t>
      </w:r>
      <w:r>
        <w:rPr>
          <w:rFonts w:ascii="Helvetica" w:hAnsi="Helvetica" w:cs="Helvetica"/>
          <w:color w:val="262626"/>
          <w:sz w:val="28"/>
          <w:szCs w:val="28"/>
        </w:rPr>
        <w:t>上的商业逻辑。</w:t>
      </w:r>
    </w:p>
    <w:p w14:paraId="07F6C687" w14:textId="77777777" w:rsidR="00852004" w:rsidRDefault="00852004" w:rsidP="00852004">
      <w:pPr>
        <w:autoSpaceDE w:val="0"/>
        <w:autoSpaceDN w:val="0"/>
        <w:adjustRightInd w:val="0"/>
        <w:rPr>
          <w:rFonts w:ascii="Helvetica" w:hAnsi="Helvetica" w:cs="Helvetica"/>
          <w:color w:val="262626"/>
          <w:sz w:val="28"/>
          <w:szCs w:val="28"/>
        </w:rPr>
      </w:pPr>
      <w:r>
        <w:rPr>
          <w:rFonts w:ascii="Helvetica" w:hAnsi="Helvetica" w:cs="Helvetica"/>
          <w:color w:val="262626"/>
          <w:sz w:val="28"/>
          <w:szCs w:val="28"/>
        </w:rPr>
        <w:t>显然虚拟机这个名字是从传统云计算中借用来的，其实它就是这些去中心化的计算机所组成的虚拟网络，这些计算机由区块链的共识机制联系在一起，这一共识就是：执行特定的计算机程序。</w:t>
      </w:r>
    </w:p>
    <w:p w14:paraId="212AF0FA" w14:textId="77777777" w:rsidR="00852004" w:rsidRDefault="00852004" w:rsidP="00852004">
      <w:pPr>
        <w:autoSpaceDE w:val="0"/>
        <w:autoSpaceDN w:val="0"/>
        <w:adjustRightInd w:val="0"/>
        <w:rPr>
          <w:rFonts w:ascii="Helvetica" w:hAnsi="Helvetica" w:cs="Helvetica"/>
          <w:color w:val="262626"/>
          <w:sz w:val="28"/>
          <w:szCs w:val="28"/>
        </w:rPr>
      </w:pPr>
      <w:r>
        <w:rPr>
          <w:rFonts w:ascii="Helvetica" w:hAnsi="Helvetica" w:cs="Helvetica"/>
          <w:color w:val="262626"/>
          <w:sz w:val="28"/>
          <w:szCs w:val="28"/>
        </w:rPr>
        <w:t>如我之前介绍</w:t>
      </w:r>
      <w:hyperlink r:id="rId51" w:history="1">
        <w:r>
          <w:rPr>
            <w:rFonts w:ascii="Helvetica" w:hAnsi="Helvetica" w:cs="Helvetica"/>
            <w:color w:val="BE0004"/>
            <w:sz w:val="28"/>
            <w:szCs w:val="28"/>
          </w:rPr>
          <w:t>以太坊平台（</w:t>
        </w:r>
        <w:r>
          <w:rPr>
            <w:rFonts w:ascii="Helvetica" w:hAnsi="Helvetica" w:cs="Helvetica"/>
            <w:color w:val="BE0004"/>
            <w:sz w:val="28"/>
            <w:szCs w:val="28"/>
          </w:rPr>
          <w:t>Ethereum</w:t>
        </w:r>
        <w:r>
          <w:rPr>
            <w:rFonts w:ascii="Helvetica" w:hAnsi="Helvetica" w:cs="Helvetica"/>
            <w:color w:val="BE0004"/>
            <w:sz w:val="28"/>
            <w:szCs w:val="28"/>
          </w:rPr>
          <w:t>）</w:t>
        </w:r>
      </w:hyperlink>
      <w:r>
        <w:rPr>
          <w:rFonts w:ascii="Helvetica" w:hAnsi="Helvetica" w:cs="Helvetica"/>
          <w:color w:val="262626"/>
          <w:sz w:val="28"/>
          <w:szCs w:val="28"/>
        </w:rPr>
        <w:t>的文章中所说，我们可以与传统云计算虚拟机上运行程序的开销做一个对比。在亚马逊</w:t>
      </w:r>
      <w:r>
        <w:rPr>
          <w:rFonts w:ascii="Helvetica" w:hAnsi="Helvetica" w:cs="Helvetica"/>
          <w:color w:val="262626"/>
          <w:sz w:val="28"/>
          <w:szCs w:val="28"/>
        </w:rPr>
        <w:t>AWS</w:t>
      </w:r>
      <w:r>
        <w:rPr>
          <w:rFonts w:ascii="Helvetica" w:hAnsi="Helvetica" w:cs="Helvetica"/>
          <w:color w:val="262626"/>
          <w:sz w:val="28"/>
          <w:szCs w:val="28"/>
        </w:rPr>
        <w:t>这样的云平台上运行一个应用时，收费是根据运算时间、存储、数据传输和计算速度共同决定的。而对</w:t>
      </w:r>
      <w:hyperlink r:id="rId52" w:history="1">
        <w:r>
          <w:rPr>
            <w:rFonts w:ascii="Helvetica" w:hAnsi="Helvetica" w:cs="Helvetica"/>
            <w:color w:val="094EC0"/>
            <w:sz w:val="28"/>
            <w:szCs w:val="28"/>
          </w:rPr>
          <w:t>以太坊</w:t>
        </w:r>
      </w:hyperlink>
      <w:r>
        <w:rPr>
          <w:rFonts w:ascii="Helvetica" w:hAnsi="Helvetica" w:cs="Helvetica"/>
          <w:color w:val="262626"/>
          <w:sz w:val="28"/>
          <w:szCs w:val="28"/>
        </w:rPr>
        <w:t>这样的平台来说，你的逻辑运行于物理服务器中，但你其实并不需要关心这些服务器如何如何，因为其他用户，也就是俗称的矿工正在帮你打理着服务器。这是一个类似于众包的过程，矿工们根据自己硬件的使用而获得报酬。</w:t>
      </w:r>
    </w:p>
    <w:p w14:paraId="076B68B0" w14:textId="77777777" w:rsidR="00852004" w:rsidRDefault="00852004" w:rsidP="00852004">
      <w:pPr>
        <w:autoSpaceDE w:val="0"/>
        <w:autoSpaceDN w:val="0"/>
        <w:adjustRightInd w:val="0"/>
        <w:rPr>
          <w:rFonts w:ascii="Helvetica" w:hAnsi="Helvetica" w:cs="Helvetica"/>
          <w:color w:val="262626"/>
          <w:sz w:val="28"/>
          <w:szCs w:val="28"/>
        </w:rPr>
      </w:pPr>
      <w:r>
        <w:rPr>
          <w:rFonts w:ascii="Helvetica" w:hAnsi="Helvetica" w:cs="Helvetica"/>
          <w:color w:val="262626"/>
          <w:sz w:val="28"/>
          <w:szCs w:val="28"/>
        </w:rPr>
        <w:lastRenderedPageBreak/>
        <w:t>因此，区块链云可说是有一种微型价值定价，它通过一个加密的交易确认和状态变换的记录层实现了传统云计算架构的平行化。</w:t>
      </w:r>
    </w:p>
    <w:p w14:paraId="3E9BCE73" w14:textId="77777777" w:rsidR="00852004" w:rsidRDefault="00852004" w:rsidP="00852004">
      <w:pPr>
        <w:autoSpaceDE w:val="0"/>
        <w:autoSpaceDN w:val="0"/>
        <w:adjustRightInd w:val="0"/>
        <w:rPr>
          <w:rFonts w:ascii="Helvetica" w:hAnsi="Helvetica" w:cs="Helvetica"/>
          <w:color w:val="262626"/>
          <w:sz w:val="28"/>
          <w:szCs w:val="28"/>
        </w:rPr>
      </w:pPr>
      <w:r>
        <w:rPr>
          <w:rFonts w:ascii="Helvetica" w:hAnsi="Helvetica" w:cs="Helvetica"/>
          <w:color w:val="262626"/>
          <w:sz w:val="28"/>
          <w:szCs w:val="28"/>
        </w:rPr>
        <w:t>让我们回到与传统云计算的类比上来。区块链的基础设施类似于云计算的基础设施，只是我们没有办法对它进行替换。要是我们拿区块链虚拟机和云计算如</w:t>
      </w:r>
      <w:r>
        <w:rPr>
          <w:rFonts w:ascii="Helvetica" w:hAnsi="Helvetica" w:cs="Helvetica"/>
          <w:color w:val="262626"/>
          <w:sz w:val="28"/>
          <w:szCs w:val="28"/>
        </w:rPr>
        <w:t>AWS</w:t>
      </w:r>
      <w:r>
        <w:rPr>
          <w:rFonts w:ascii="Helvetica" w:hAnsi="Helvetica" w:cs="Helvetica"/>
          <w:color w:val="262626"/>
          <w:sz w:val="28"/>
          <w:szCs w:val="28"/>
        </w:rPr>
        <w:t>或</w:t>
      </w:r>
      <w:r>
        <w:rPr>
          <w:rFonts w:ascii="Helvetica" w:hAnsi="Helvetica" w:cs="Helvetica"/>
          <w:color w:val="262626"/>
          <w:sz w:val="28"/>
          <w:szCs w:val="28"/>
        </w:rPr>
        <w:t>Digital Ocean</w:t>
      </w:r>
      <w:r>
        <w:rPr>
          <w:rFonts w:ascii="Helvetica" w:hAnsi="Helvetica" w:cs="Helvetica"/>
          <w:color w:val="262626"/>
          <w:sz w:val="28"/>
          <w:szCs w:val="28"/>
        </w:rPr>
        <w:t>的虚拟机来比较功能的话，区块链虚拟机就太昂贵了。但对于一些去中心化的应用来说他们还是有用的。我们预计，未来区块链太昂贵或是速度太慢时各个节点之间将能直接进行通信。</w:t>
      </w:r>
    </w:p>
    <w:p w14:paraId="7A4BF98D" w14:textId="77777777" w:rsidR="00852004" w:rsidRDefault="00852004" w:rsidP="00852004">
      <w:pPr>
        <w:autoSpaceDE w:val="0"/>
        <w:autoSpaceDN w:val="0"/>
        <w:adjustRightInd w:val="0"/>
        <w:rPr>
          <w:rFonts w:ascii="Helvetica" w:hAnsi="Helvetica" w:cs="Helvetica"/>
          <w:color w:val="262626"/>
          <w:sz w:val="28"/>
          <w:szCs w:val="28"/>
        </w:rPr>
      </w:pPr>
      <w:r>
        <w:rPr>
          <w:rFonts w:ascii="Helvetica" w:hAnsi="Helvetica" w:cs="Helvetica"/>
          <w:color w:val="262626"/>
          <w:sz w:val="28"/>
          <w:szCs w:val="28"/>
        </w:rPr>
        <w:t>在这个新的架构之上运行应用还有一项挑战：你需要修改你的应用。你的应用必须要遵守基于区块链的</w:t>
      </w:r>
      <w:r>
        <w:rPr>
          <w:rFonts w:ascii="Helvetica" w:hAnsi="Helvetica" w:cs="Helvetica"/>
          <w:color w:val="262626"/>
          <w:sz w:val="28"/>
          <w:szCs w:val="28"/>
        </w:rPr>
        <w:t>Web 3.0</w:t>
      </w:r>
      <w:r>
        <w:rPr>
          <w:rFonts w:ascii="Helvetica" w:hAnsi="Helvetica" w:cs="Helvetica"/>
          <w:color w:val="262626"/>
          <w:sz w:val="28"/>
          <w:szCs w:val="28"/>
        </w:rPr>
        <w:t>架构。我们再拿以太坊来举个例子，一个三层的</w:t>
      </w:r>
      <w:r>
        <w:rPr>
          <w:rFonts w:ascii="Helvetica" w:hAnsi="Helvetica" w:cs="Helvetica"/>
          <w:color w:val="262626"/>
          <w:sz w:val="28"/>
          <w:szCs w:val="28"/>
        </w:rPr>
        <w:t>Web3.0</w:t>
      </w:r>
      <w:r>
        <w:rPr>
          <w:rFonts w:ascii="Helvetica" w:hAnsi="Helvetica" w:cs="Helvetica"/>
          <w:color w:val="262626"/>
          <w:sz w:val="28"/>
          <w:szCs w:val="28"/>
        </w:rPr>
        <w:t>架构包括：</w:t>
      </w:r>
      <w:r>
        <w:rPr>
          <w:rFonts w:ascii="Helvetica" w:hAnsi="Helvetica" w:cs="Helvetica"/>
          <w:color w:val="262626"/>
          <w:sz w:val="28"/>
          <w:szCs w:val="28"/>
        </w:rPr>
        <w:t>1</w:t>
      </w:r>
      <w:r>
        <w:rPr>
          <w:rFonts w:ascii="Helvetica" w:hAnsi="Helvetica" w:cs="Helvetica"/>
          <w:color w:val="262626"/>
          <w:sz w:val="28"/>
          <w:szCs w:val="28"/>
        </w:rPr>
        <w:t>）先进的浏览器作为客户端；</w:t>
      </w:r>
      <w:r>
        <w:rPr>
          <w:rFonts w:ascii="Helvetica" w:hAnsi="Helvetica" w:cs="Helvetica"/>
          <w:color w:val="262626"/>
          <w:sz w:val="28"/>
          <w:szCs w:val="28"/>
        </w:rPr>
        <w:t>2</w:t>
      </w:r>
      <w:r>
        <w:rPr>
          <w:rFonts w:ascii="Helvetica" w:hAnsi="Helvetica" w:cs="Helvetica"/>
          <w:color w:val="262626"/>
          <w:sz w:val="28"/>
          <w:szCs w:val="28"/>
        </w:rPr>
        <w:t>）区块链作为共享的资源；</w:t>
      </w:r>
      <w:r>
        <w:rPr>
          <w:rFonts w:ascii="Helvetica" w:hAnsi="Helvetica" w:cs="Helvetica"/>
          <w:color w:val="262626"/>
          <w:sz w:val="28"/>
          <w:szCs w:val="28"/>
        </w:rPr>
        <w:t>3</w:t>
      </w:r>
      <w:r>
        <w:rPr>
          <w:rFonts w:ascii="Helvetica" w:hAnsi="Helvetica" w:cs="Helvetica"/>
          <w:color w:val="262626"/>
          <w:sz w:val="28"/>
          <w:szCs w:val="28"/>
        </w:rPr>
        <w:t>）由计算机组成的虚拟网络以去中心化的方式运行着商业逻辑。这一范式实际上就是加密去中心化计算发展方向的一个例子，它也是现在的网络应用架构的一个变形。</w:t>
      </w:r>
    </w:p>
    <w:p w14:paraId="6B2D0B50" w14:textId="4FB18604" w:rsidR="001367A3" w:rsidRDefault="00852004" w:rsidP="00852004">
      <w:r>
        <w:rPr>
          <w:rFonts w:ascii="Helvetica" w:hAnsi="Helvetica" w:cs="Helvetica"/>
          <w:color w:val="262626"/>
          <w:sz w:val="28"/>
          <w:szCs w:val="28"/>
        </w:rPr>
        <w:t>另一个使用了虚拟机概念的区块链平台是</w:t>
      </w:r>
      <w:hyperlink r:id="rId53" w:history="1">
        <w:r>
          <w:rPr>
            <w:rFonts w:ascii="Helvetica" w:hAnsi="Helvetica" w:cs="Helvetica"/>
            <w:color w:val="094EC0"/>
            <w:sz w:val="28"/>
            <w:szCs w:val="28"/>
          </w:rPr>
          <w:t>Eris Industries</w:t>
        </w:r>
      </w:hyperlink>
      <w:r>
        <w:rPr>
          <w:rFonts w:ascii="Helvetica" w:hAnsi="Helvetica" w:cs="Helvetica"/>
          <w:color w:val="262626"/>
          <w:sz w:val="28"/>
          <w:szCs w:val="28"/>
        </w:rPr>
        <w:t>，但使用方式略有不同。</w:t>
      </w:r>
      <w:r>
        <w:rPr>
          <w:rFonts w:ascii="Helvetica" w:hAnsi="Helvetica" w:cs="Helvetica"/>
          <w:color w:val="262626"/>
          <w:sz w:val="28"/>
          <w:szCs w:val="28"/>
        </w:rPr>
        <w:t>Eris</w:t>
      </w:r>
      <w:r>
        <w:rPr>
          <w:rFonts w:ascii="Helvetica" w:hAnsi="Helvetica" w:cs="Helvetica"/>
          <w:color w:val="262626"/>
          <w:sz w:val="28"/>
          <w:szCs w:val="28"/>
        </w:rPr>
        <w:t>起初是以太坊的一个分支，运行一个定制化的</w:t>
      </w:r>
      <w:r>
        <w:rPr>
          <w:rFonts w:ascii="Helvetica" w:hAnsi="Helvetica" w:cs="Helvetica"/>
          <w:color w:val="262626"/>
          <w:sz w:val="28"/>
          <w:szCs w:val="28"/>
        </w:rPr>
        <w:t>“</w:t>
      </w:r>
      <w:r>
        <w:rPr>
          <w:rFonts w:ascii="Helvetica" w:hAnsi="Helvetica" w:cs="Helvetica"/>
          <w:color w:val="262626"/>
          <w:sz w:val="28"/>
          <w:szCs w:val="28"/>
        </w:rPr>
        <w:t>区块链即服务</w:t>
      </w:r>
      <w:r>
        <w:rPr>
          <w:rFonts w:ascii="Helvetica" w:hAnsi="Helvetica" w:cs="Helvetica"/>
          <w:color w:val="262626"/>
          <w:sz w:val="28"/>
          <w:szCs w:val="28"/>
        </w:rPr>
        <w:t>”</w:t>
      </w:r>
      <w:r>
        <w:rPr>
          <w:rFonts w:ascii="Helvetica" w:hAnsi="Helvetica" w:cs="Helvetica"/>
          <w:color w:val="262626"/>
          <w:sz w:val="28"/>
          <w:szCs w:val="28"/>
        </w:rPr>
        <w:t>，令用户可以通过智能合约来自己定义协议的规则。之后</w:t>
      </w:r>
      <w:r>
        <w:rPr>
          <w:rFonts w:ascii="Helvetica" w:hAnsi="Helvetica" w:cs="Helvetica"/>
          <w:color w:val="262626"/>
          <w:sz w:val="28"/>
          <w:szCs w:val="28"/>
        </w:rPr>
        <w:t>Eris</w:t>
      </w:r>
      <w:r>
        <w:rPr>
          <w:rFonts w:ascii="Helvetica" w:hAnsi="Helvetica" w:cs="Helvetica"/>
          <w:color w:val="262626"/>
          <w:sz w:val="28"/>
          <w:szCs w:val="28"/>
        </w:rPr>
        <w:t>进一步发展了这一概念，使开发者可以构建混合应用，既可以使用私有区块链，也可以使用公有区块链。</w:t>
      </w:r>
    </w:p>
    <w:p w14:paraId="3A17FFA3" w14:textId="77777777" w:rsidR="001367A3" w:rsidRPr="001367A3" w:rsidRDefault="001367A3" w:rsidP="001367A3"/>
    <w:p w14:paraId="2FAC4B44" w14:textId="77777777" w:rsidR="007C5D93" w:rsidRDefault="007C5D93" w:rsidP="007C5D93"/>
    <w:p w14:paraId="7FD03CE0" w14:textId="365BE0EC" w:rsidR="007C5D93" w:rsidRPr="007C5D93" w:rsidRDefault="007C5D93" w:rsidP="007C5D93">
      <w:pPr>
        <w:pStyle w:val="3"/>
      </w:pPr>
      <w:r>
        <w:lastRenderedPageBreak/>
        <w:t>3.8.2</w:t>
      </w:r>
      <w:r w:rsidR="002F692D">
        <w:t>应用案例</w:t>
      </w:r>
    </w:p>
    <w:p w14:paraId="23A4C639" w14:textId="19A3A49C" w:rsidR="00884F28" w:rsidRPr="00884F28" w:rsidRDefault="00521437" w:rsidP="00884F28">
      <w:r>
        <w:t>Sia</w:t>
      </w:r>
      <w:r>
        <w:t>是分布式文件云存储服务运营商，这家公司最近发布了一款数据存储协作云服务，这项服务是基于区块链的，具有自动化点对点的特性，允许用户在可靠的安</w:t>
      </w:r>
      <w:r>
        <w:t xml:space="preserve"> </w:t>
      </w:r>
      <w:r>
        <w:t>全协议下定制存储计划。类似于去中心化的存储项目</w:t>
      </w:r>
      <w:r>
        <w:t>Filecoin</w:t>
      </w:r>
      <w:r>
        <w:t>和</w:t>
      </w:r>
      <w:r>
        <w:t>Storj</w:t>
      </w:r>
      <w:r>
        <w:t>，</w:t>
      </w:r>
      <w:r>
        <w:t>Sia</w:t>
      </w:r>
      <w:r>
        <w:t>的目标是建立一个非信任的、具有容错能力的文件存储服务。</w:t>
      </w:r>
      <w:r>
        <w:br/>
      </w:r>
      <w:r>
        <w:br/>
        <w:t>Sia</w:t>
      </w:r>
      <w:r>
        <w:t>平台存储有个人和用户数据，分散存储在众多节点上，可以被自动化智能合约追踪。文件由多阶段进程提供保护，并且由加密算法</w:t>
      </w:r>
      <w:r>
        <w:t>Twofish</w:t>
      </w:r>
      <w:r>
        <w:t>加密。</w:t>
      </w:r>
      <w:r>
        <w:br/>
      </w:r>
      <w:r>
        <w:br/>
      </w:r>
      <w:r>
        <w:t>平台的强大功能建立在</w:t>
      </w:r>
      <w:r>
        <w:t>RS</w:t>
      </w:r>
      <w:r>
        <w:t>分布式文件系统上。所有用户数据在进入</w:t>
      </w:r>
      <w:r>
        <w:t>Sia</w:t>
      </w:r>
      <w:r>
        <w:t>客户端的时候都被分割成很多小块，只留下用户恢复原始数据的少数片段。敏感用户信息块被压缩到</w:t>
      </w:r>
      <w:r>
        <w:t>4M</w:t>
      </w:r>
      <w:r>
        <w:t>，用于保护用户隐私。最后，每个压缩块又使用客户端的秘钥进行加密。</w:t>
      </w:r>
      <w:r>
        <w:br/>
      </w:r>
      <w:r>
        <w:br/>
      </w:r>
      <w:r>
        <w:t>安全协议用来防止黑客攻克</w:t>
      </w:r>
      <w:r>
        <w:t>Sia</w:t>
      </w:r>
      <w:r>
        <w:t>平台并窃取用户数据。</w:t>
      </w:r>
      <w:r>
        <w:br/>
      </w:r>
      <w:r>
        <w:br/>
      </w:r>
      <w:r>
        <w:t>主机接收到一个加密的二进制块，并且没有关于文件其它部分的信息。即便是黑客们发现了，他们也仍然需要破解众多的加密密钥用以恢复文件。</w:t>
      </w:r>
      <w:r>
        <w:br/>
      </w:r>
      <w:r>
        <w:br/>
      </w:r>
      <w:r>
        <w:t>在一次采访中，</w:t>
      </w:r>
      <w:r>
        <w:t>Sia</w:t>
      </w:r>
      <w:r>
        <w:t>团队告诉</w:t>
      </w:r>
      <w:r>
        <w:t>Bitcoin Magazine</w:t>
      </w:r>
      <w:r>
        <w:t>，客户保存有加密校验，如果主机试图篡改数据，它将提醒用户注意。</w:t>
      </w:r>
      <w:r>
        <w:br/>
      </w:r>
      <w:r>
        <w:br/>
      </w:r>
      <w:r>
        <w:t>据这个团队所述，</w:t>
      </w:r>
      <w:r>
        <w:t>Sia</w:t>
      </w:r>
      <w:r>
        <w:t>平台严格而复杂的加密和去中心化分布式文件系统可被用于去中心化应用开发。它的</w:t>
      </w:r>
      <w:r>
        <w:t>API</w:t>
      </w:r>
      <w:r>
        <w:t>使得开发者可以直接在</w:t>
      </w:r>
      <w:r>
        <w:t>Sia</w:t>
      </w:r>
      <w:r>
        <w:t>客户端存储文件，允许第三方应用用户直接访问他们的客户化数据存储系统，并且不需要改变原来的客户端。</w:t>
      </w:r>
      <w:r>
        <w:br/>
      </w:r>
      <w:r>
        <w:br/>
      </w:r>
      <w:r>
        <w:t>这家公司也发布了与</w:t>
      </w:r>
      <w:r>
        <w:t>Crypti</w:t>
      </w:r>
      <w:r>
        <w:t>合作的消息，</w:t>
      </w:r>
      <w:r>
        <w:t>Crypti</w:t>
      </w:r>
      <w:r>
        <w:t>是灵活的后台应用开发平台。在这项合作中，</w:t>
      </w:r>
      <w:r>
        <w:t>Crypti</w:t>
      </w:r>
      <w:r>
        <w:t>的工程师可以集成</w:t>
      </w:r>
      <w:r>
        <w:t xml:space="preserve">Sia </w:t>
      </w:r>
      <w:r>
        <w:t>的</w:t>
      </w:r>
      <w:r>
        <w:t>API</w:t>
      </w:r>
      <w:r>
        <w:t>，访问</w:t>
      </w:r>
      <w:r>
        <w:t>Sia</w:t>
      </w:r>
      <w:r>
        <w:t>的数据存储客户端。</w:t>
      </w:r>
      <w:r>
        <w:br/>
      </w:r>
      <w:r>
        <w:br/>
        <w:t>Sia</w:t>
      </w:r>
      <w:r>
        <w:t>团队告诉</w:t>
      </w:r>
      <w:r>
        <w:t>Bitcoin Magazine</w:t>
      </w:r>
      <w:r>
        <w:t>：</w:t>
      </w:r>
      <w:r>
        <w:t>“</w:t>
      </w:r>
      <w:r>
        <w:t>作为他们去中心化应用开发的存储层，</w:t>
      </w:r>
      <w:r>
        <w:t>Crypti</w:t>
      </w:r>
      <w:r>
        <w:t>已经集成了</w:t>
      </w:r>
      <w:r>
        <w:t>Sia</w:t>
      </w:r>
      <w:r>
        <w:t>。</w:t>
      </w:r>
      <w:r>
        <w:t>Sia</w:t>
      </w:r>
      <w:r>
        <w:t>提供了</w:t>
      </w:r>
      <w:r>
        <w:t>API</w:t>
      </w:r>
      <w:r>
        <w:t>，可以上传文件到存储网络。</w:t>
      </w:r>
      <w:r>
        <w:t>Crypti</w:t>
      </w:r>
      <w:r>
        <w:t>是一</w:t>
      </w:r>
      <w:r>
        <w:t xml:space="preserve"> </w:t>
      </w:r>
      <w:r>
        <w:t>个灵活的平台，可以集成多个后台，但是</w:t>
      </w:r>
      <w:r>
        <w:t>Sia</w:t>
      </w:r>
      <w:r>
        <w:t>是第一个去中心的尝试，允许开发人员创建实实在在的非信任</w:t>
      </w:r>
      <w:r>
        <w:t>Crypti</w:t>
      </w:r>
      <w:r>
        <w:t>应用。</w:t>
      </w:r>
      <w:r>
        <w:t>”</w:t>
      </w:r>
      <w:r>
        <w:br/>
      </w:r>
      <w:r>
        <w:br/>
      </w:r>
      <w:r>
        <w:t>第三方应用和</w:t>
      </w:r>
      <w:r>
        <w:t>Sia</w:t>
      </w:r>
      <w:r>
        <w:t>平台用户都有权发布在文件存储上的智能合约。这种特性就使得上传者和主机在存储要素上取得共识，包括存储期限、付费计划和总额，并且可以将信息嵌入到区块链中，自动建立一个不可更改的合约。</w:t>
      </w:r>
      <w:r>
        <w:br/>
      </w:r>
      <w:r>
        <w:br/>
        <w:t>Sia</w:t>
      </w:r>
      <w:r>
        <w:t>团队解释道</w:t>
      </w:r>
      <w:r>
        <w:t>:“</w:t>
      </w:r>
      <w:r>
        <w:t>当合约到期时，主机就会提交一个存储证明到区块链，显示它仍然是合约定义的文件。如何证明是有效的，上传人员的钱将被支付到主机，</w:t>
      </w:r>
      <w:r>
        <w:lastRenderedPageBreak/>
        <w:t>主机将返回抵押品。但是如果主机提交了无效的证明，或者没有提交证明，所有的钱都将还给上传者。</w:t>
      </w:r>
      <w:r>
        <w:t>”</w:t>
      </w:r>
      <w:r>
        <w:br/>
      </w:r>
      <w:r>
        <w:br/>
        <w:t>“Sia</w:t>
      </w:r>
      <w:r>
        <w:t>网络的超级并行性意味着上传和下载速度可以满足绝大部分连接要求。大型分布式节点整列意味着</w:t>
      </w:r>
      <w:r>
        <w:t>Sia</w:t>
      </w:r>
      <w:r>
        <w:t>是一个强大的</w:t>
      </w:r>
      <w:r>
        <w:t>CDN</w:t>
      </w:r>
      <w:r>
        <w:t>。广义网上不存在编程逻辑，</w:t>
      </w:r>
      <w:r>
        <w:t xml:space="preserve"> </w:t>
      </w:r>
      <w:r>
        <w:t>使得</w:t>
      </w:r>
      <w:r>
        <w:t>Sia</w:t>
      </w:r>
      <w:r>
        <w:t>在面对电力中断方面更灵活性，比如在电力供应中断和发生自然灾害的时候。</w:t>
      </w:r>
      <w:r>
        <w:t>Sia</w:t>
      </w:r>
      <w:r>
        <w:t>网络的具体实现上各方面都是非常先进的。</w:t>
      </w:r>
      <w:r>
        <w:t>”</w:t>
      </w:r>
      <w:r>
        <w:br/>
      </w:r>
      <w:r>
        <w:br/>
      </w:r>
      <w:r>
        <w:t>目前，</w:t>
      </w:r>
      <w:r>
        <w:t>Sia</w:t>
      </w:r>
      <w:r>
        <w:t>云存储网络售价是每</w:t>
      </w:r>
      <w:r>
        <w:t>T</w:t>
      </w:r>
      <w:r>
        <w:t>每月</w:t>
      </w:r>
      <w:r>
        <w:t>3</w:t>
      </w:r>
      <w:r>
        <w:t>美元。据网站所述，目前这个网络上已经存储有超过</w:t>
      </w:r>
      <w:r>
        <w:t>1T</w:t>
      </w:r>
      <w:r>
        <w:t>的数据。</w:t>
      </w:r>
      <w:r>
        <w:br/>
      </w:r>
      <w:r>
        <w:br/>
      </w:r>
      <w:r>
        <w:t>现在这个项目已经正式发布了，</w:t>
      </w:r>
      <w:r>
        <w:t>Sia</w:t>
      </w:r>
      <w:r>
        <w:t>团队的目标是让开发者和企业客户也参与进来。随着平台越来越引人注目，这个团队计划持续改进核心</w:t>
      </w:r>
      <w:r>
        <w:t>Sia</w:t>
      </w:r>
      <w:r>
        <w:t>协议，聘请高级工程师改进平台的安全协议和用户体验。</w:t>
      </w:r>
    </w:p>
    <w:p w14:paraId="4C4DFA0C" w14:textId="2EC80922" w:rsidR="00CD4060" w:rsidRDefault="0068169C" w:rsidP="0068169C">
      <w:pPr>
        <w:pStyle w:val="2"/>
        <w:rPr>
          <w:shd w:val="clear" w:color="auto" w:fill="FFFFFF"/>
        </w:rPr>
      </w:pPr>
      <w:r>
        <w:rPr>
          <w:shd w:val="clear" w:color="auto" w:fill="FFFFFF"/>
        </w:rPr>
        <w:t xml:space="preserve">3.9 </w:t>
      </w:r>
      <w:r w:rsidR="00CD4060">
        <w:rPr>
          <w:rFonts w:hint="eastAsia"/>
          <w:shd w:val="clear" w:color="auto" w:fill="FFFFFF"/>
        </w:rPr>
        <w:t>数据库</w:t>
      </w:r>
    </w:p>
    <w:p w14:paraId="2F64195D" w14:textId="020FA256" w:rsidR="00554F7A" w:rsidRPr="00554F7A" w:rsidRDefault="00554F7A" w:rsidP="00554F7A">
      <w:pPr>
        <w:pStyle w:val="3"/>
      </w:pPr>
      <w:r>
        <w:t>3.9.1</w:t>
      </w:r>
      <w:r>
        <w:rPr>
          <w:rFonts w:hint="eastAsia"/>
        </w:rPr>
        <w:t>数据库</w:t>
      </w:r>
      <w:r w:rsidR="005F0CF9">
        <w:rPr>
          <w:rFonts w:hint="eastAsia"/>
        </w:rPr>
        <w:t>发展</w:t>
      </w:r>
      <w:r w:rsidR="005F0CF9">
        <w:t>历程</w:t>
      </w:r>
    </w:p>
    <w:p w14:paraId="7F2006F5" w14:textId="162EA4FB" w:rsidR="00BE6A40" w:rsidRDefault="00BE6A40" w:rsidP="00BE6A40">
      <w:pPr>
        <w:autoSpaceDE w:val="0"/>
        <w:autoSpaceDN w:val="0"/>
        <w:adjustRightInd w:val="0"/>
        <w:rPr>
          <w:rFonts w:ascii="Arial" w:hAnsi="Arial" w:cs="Arial"/>
          <w:color w:val="393939"/>
          <w:sz w:val="28"/>
          <w:szCs w:val="28"/>
        </w:rPr>
      </w:pPr>
      <w:r>
        <w:rPr>
          <w:rFonts w:ascii="Arial" w:hAnsi="Arial" w:cs="Arial"/>
          <w:color w:val="393939"/>
          <w:sz w:val="28"/>
          <w:szCs w:val="28"/>
        </w:rPr>
        <w:t xml:space="preserve">    </w:t>
      </w:r>
      <w:r>
        <w:rPr>
          <w:rFonts w:ascii="Arial" w:hAnsi="Arial" w:cs="Arial"/>
          <w:color w:val="393939"/>
          <w:sz w:val="28"/>
          <w:szCs w:val="28"/>
        </w:rPr>
        <w:t>在互联网诞生初期，</w:t>
      </w:r>
      <w:r>
        <w:rPr>
          <w:rFonts w:ascii="Arial" w:hAnsi="Arial" w:cs="Arial"/>
          <w:b/>
          <w:bCs/>
          <w:color w:val="393939"/>
          <w:sz w:val="28"/>
          <w:szCs w:val="28"/>
        </w:rPr>
        <w:t>数据库主要的类型是关系型数据库</w:t>
      </w:r>
      <w:r>
        <w:rPr>
          <w:rFonts w:ascii="Arial" w:hAnsi="Arial" w:cs="Arial"/>
          <w:color w:val="393939"/>
          <w:sz w:val="28"/>
          <w:szCs w:val="28"/>
        </w:rPr>
        <w:t>，这是一种采用了关系模型来组织数据的数据库。这是在</w:t>
      </w:r>
      <w:r>
        <w:rPr>
          <w:rFonts w:ascii="Arial" w:hAnsi="Arial" w:cs="Arial"/>
          <w:color w:val="393939"/>
          <w:sz w:val="28"/>
          <w:szCs w:val="28"/>
        </w:rPr>
        <w:t>1970</w:t>
      </w:r>
      <w:r>
        <w:rPr>
          <w:rFonts w:ascii="Arial" w:hAnsi="Arial" w:cs="Arial"/>
          <w:color w:val="393939"/>
          <w:sz w:val="28"/>
          <w:szCs w:val="28"/>
        </w:rPr>
        <w:t>年由</w:t>
      </w:r>
      <w:r>
        <w:rPr>
          <w:rFonts w:ascii="Arial" w:hAnsi="Arial" w:cs="Arial"/>
          <w:color w:val="393939"/>
          <w:sz w:val="28"/>
          <w:szCs w:val="28"/>
        </w:rPr>
        <w:t>IBM</w:t>
      </w:r>
      <w:r>
        <w:rPr>
          <w:rFonts w:ascii="Arial" w:hAnsi="Arial" w:cs="Arial"/>
          <w:color w:val="393939"/>
          <w:sz w:val="28"/>
          <w:szCs w:val="28"/>
        </w:rPr>
        <w:t>的研究员</w:t>
      </w:r>
      <w:r>
        <w:rPr>
          <w:rFonts w:ascii="Arial" w:hAnsi="Arial" w:cs="Arial"/>
          <w:color w:val="393939"/>
          <w:sz w:val="28"/>
          <w:szCs w:val="28"/>
        </w:rPr>
        <w:t>E.F.Codd</w:t>
      </w:r>
      <w:r>
        <w:rPr>
          <w:rFonts w:ascii="Arial" w:hAnsi="Arial" w:cs="Arial"/>
          <w:color w:val="393939"/>
          <w:sz w:val="28"/>
          <w:szCs w:val="28"/>
        </w:rPr>
        <w:t>博士首先提出的，在之后的几十年中，关系模型的概念得到了充分的发展并逐渐成为主流数据库结构的主流模型。简单来说，关</w:t>
      </w:r>
      <w:r>
        <w:rPr>
          <w:rFonts w:ascii="Arial" w:hAnsi="Arial" w:cs="Arial"/>
          <w:color w:val="393939"/>
          <w:sz w:val="28"/>
          <w:szCs w:val="28"/>
        </w:rPr>
        <w:t xml:space="preserve"> </w:t>
      </w:r>
      <w:r>
        <w:rPr>
          <w:rFonts w:ascii="Arial" w:hAnsi="Arial" w:cs="Arial"/>
          <w:color w:val="393939"/>
          <w:sz w:val="28"/>
          <w:szCs w:val="28"/>
        </w:rPr>
        <w:t>系模型指的就是二维表格模型，而一个关系型数据库就是由二维表及其之间的联系所组成的一个数据组织。</w:t>
      </w:r>
    </w:p>
    <w:p w14:paraId="72CDF793" w14:textId="0AB7D9D2" w:rsidR="00BE6A40" w:rsidRDefault="00BE6A40" w:rsidP="00BE6A40">
      <w:pPr>
        <w:ind w:firstLine="560"/>
        <w:rPr>
          <w:rFonts w:ascii="Arial" w:hAnsi="Arial" w:cs="Arial"/>
          <w:color w:val="393939"/>
          <w:sz w:val="28"/>
          <w:szCs w:val="28"/>
        </w:rPr>
      </w:pPr>
      <w:r>
        <w:rPr>
          <w:rFonts w:ascii="Arial" w:hAnsi="Arial" w:cs="Arial"/>
          <w:color w:val="393939"/>
          <w:sz w:val="28"/>
          <w:szCs w:val="28"/>
        </w:rPr>
        <w:t>随着互联网</w:t>
      </w:r>
      <w:r>
        <w:rPr>
          <w:rFonts w:ascii="Arial" w:hAnsi="Arial" w:cs="Arial"/>
          <w:color w:val="393939"/>
          <w:sz w:val="28"/>
          <w:szCs w:val="28"/>
        </w:rPr>
        <w:t>web2.0</w:t>
      </w:r>
      <w:r>
        <w:rPr>
          <w:rFonts w:ascii="Arial" w:hAnsi="Arial" w:cs="Arial"/>
          <w:color w:val="393939"/>
          <w:sz w:val="28"/>
          <w:szCs w:val="28"/>
        </w:rPr>
        <w:t>网站的兴起，传统的关系数据库在应付</w:t>
      </w:r>
      <w:r>
        <w:rPr>
          <w:rFonts w:ascii="Arial" w:hAnsi="Arial" w:cs="Arial"/>
          <w:color w:val="393939"/>
          <w:sz w:val="28"/>
          <w:szCs w:val="28"/>
        </w:rPr>
        <w:t>web2.0</w:t>
      </w:r>
      <w:r>
        <w:rPr>
          <w:rFonts w:ascii="Arial" w:hAnsi="Arial" w:cs="Arial"/>
          <w:color w:val="393939"/>
          <w:sz w:val="28"/>
          <w:szCs w:val="28"/>
        </w:rPr>
        <w:t>网站，特别是超大规模和高并发的</w:t>
      </w:r>
      <w:r>
        <w:rPr>
          <w:rFonts w:ascii="Arial" w:hAnsi="Arial" w:cs="Arial"/>
          <w:color w:val="393939"/>
          <w:sz w:val="28"/>
          <w:szCs w:val="28"/>
        </w:rPr>
        <w:t>SNS</w:t>
      </w:r>
      <w:r>
        <w:rPr>
          <w:rFonts w:ascii="Arial" w:hAnsi="Arial" w:cs="Arial"/>
          <w:color w:val="393939"/>
          <w:sz w:val="28"/>
          <w:szCs w:val="28"/>
        </w:rPr>
        <w:t>类型的</w:t>
      </w:r>
      <w:r>
        <w:rPr>
          <w:rFonts w:ascii="Arial" w:hAnsi="Arial" w:cs="Arial"/>
          <w:color w:val="393939"/>
          <w:sz w:val="28"/>
          <w:szCs w:val="28"/>
        </w:rPr>
        <w:t>web2.0</w:t>
      </w:r>
      <w:r>
        <w:rPr>
          <w:rFonts w:ascii="Arial" w:hAnsi="Arial" w:cs="Arial"/>
          <w:color w:val="393939"/>
          <w:sz w:val="28"/>
          <w:szCs w:val="28"/>
        </w:rPr>
        <w:t>纯动态网站已经显得力不从心，暴露了很多难以克服的问题，而</w:t>
      </w:r>
      <w:r>
        <w:rPr>
          <w:rFonts w:ascii="Arial" w:hAnsi="Arial" w:cs="Arial"/>
          <w:color w:val="393939"/>
          <w:sz w:val="28"/>
          <w:szCs w:val="28"/>
        </w:rPr>
        <w:t>NoSQL</w:t>
      </w:r>
      <w:r>
        <w:rPr>
          <w:rFonts w:ascii="Arial" w:hAnsi="Arial" w:cs="Arial"/>
          <w:color w:val="393939"/>
          <w:sz w:val="28"/>
          <w:szCs w:val="28"/>
        </w:rPr>
        <w:t>的数据库则由于其本身的特点得到了非常迅速的发展。</w:t>
      </w:r>
      <w:r>
        <w:rPr>
          <w:rFonts w:ascii="Arial" w:hAnsi="Arial" w:cs="Arial"/>
          <w:b/>
          <w:bCs/>
          <w:color w:val="393939"/>
          <w:sz w:val="28"/>
          <w:szCs w:val="28"/>
        </w:rPr>
        <w:t>NoSQL</w:t>
      </w:r>
      <w:r>
        <w:rPr>
          <w:rFonts w:ascii="Arial" w:hAnsi="Arial" w:cs="Arial"/>
          <w:b/>
          <w:bCs/>
          <w:color w:val="393939"/>
          <w:sz w:val="28"/>
          <w:szCs w:val="28"/>
        </w:rPr>
        <w:t>，泛指非关系型的数据库</w:t>
      </w:r>
      <w:r>
        <w:rPr>
          <w:rFonts w:ascii="Arial" w:hAnsi="Arial" w:cs="Arial"/>
          <w:color w:val="393939"/>
          <w:sz w:val="28"/>
          <w:szCs w:val="28"/>
        </w:rPr>
        <w:t>，它产生就是为了解决大规模数据集合多重数据种类带来的挑战，尤其是大数据应用难题。</w:t>
      </w:r>
    </w:p>
    <w:p w14:paraId="7C076998" w14:textId="643A1944" w:rsidR="00DC26A0" w:rsidRDefault="00DC26A0" w:rsidP="00BE6A40">
      <w:pPr>
        <w:ind w:firstLine="560"/>
        <w:rPr>
          <w:rFonts w:ascii="Arial" w:hAnsi="Arial" w:cs="Arial"/>
          <w:color w:val="393939"/>
          <w:sz w:val="28"/>
          <w:szCs w:val="28"/>
        </w:rPr>
      </w:pPr>
      <w:r>
        <w:rPr>
          <w:rFonts w:ascii="Arial" w:hAnsi="Arial" w:cs="Arial"/>
          <w:color w:val="393939"/>
          <w:sz w:val="28"/>
          <w:szCs w:val="28"/>
        </w:rPr>
        <w:lastRenderedPageBreak/>
        <w:t>但是构建在这之上的大数据，最大的问题就是无法解决信任问题。因为互联网将使得全球之间的互动越来越紧密，伴随而来的就是巨大的信任鸿沟。目前现有的主流数据库技术架构都是私密且中心化的，在这个架构上是永远无法解决价值转移和互信问题。所以区块链技术将成为下一代数据库架构。通过去中心化技术，将能够在大数据的基础上完成全球互信这个巨大的进步。</w:t>
      </w:r>
    </w:p>
    <w:p w14:paraId="23E82251" w14:textId="51E23249" w:rsidR="00DC26A0" w:rsidRDefault="00DC26A0" w:rsidP="00DC26A0">
      <w:pPr>
        <w:pStyle w:val="3"/>
      </w:pPr>
      <w:r>
        <w:t>3.9.</w:t>
      </w:r>
      <w:r w:rsidR="00924563">
        <w:t>2</w:t>
      </w:r>
      <w:r>
        <w:t>区块链数据库</w:t>
      </w:r>
    </w:p>
    <w:p w14:paraId="1DD3E3E3" w14:textId="46D8ED89" w:rsidR="00A123E0" w:rsidRDefault="007670E4" w:rsidP="00EE5738">
      <w:pPr>
        <w:ind w:firstLine="560"/>
        <w:rPr>
          <w:rFonts w:ascii="Arial" w:hAnsi="Arial" w:cs="Arial"/>
          <w:color w:val="393939"/>
          <w:sz w:val="28"/>
          <w:szCs w:val="28"/>
        </w:rPr>
      </w:pPr>
      <w:r>
        <w:rPr>
          <w:rFonts w:ascii="Arial" w:hAnsi="Arial" w:cs="Arial"/>
          <w:color w:val="393939"/>
          <w:sz w:val="28"/>
          <w:szCs w:val="28"/>
        </w:rPr>
        <w:t>数据发展阶段分为三个阶段，最初的第一阶段</w:t>
      </w:r>
      <w:r>
        <w:rPr>
          <w:rFonts w:ascii="Arial" w:hAnsi="Arial" w:cs="Arial"/>
          <w:b/>
          <w:bCs/>
          <w:color w:val="393939"/>
          <w:sz w:val="28"/>
          <w:szCs w:val="28"/>
        </w:rPr>
        <w:t>，数据是无序的</w:t>
      </w:r>
      <w:r>
        <w:rPr>
          <w:rFonts w:ascii="Arial" w:hAnsi="Arial" w:cs="Arial"/>
          <w:color w:val="393939"/>
          <w:sz w:val="28"/>
          <w:szCs w:val="28"/>
        </w:rPr>
        <w:t>，并没有被充分检验过的数据，然而当大数据和大规模社交网络的兴起，进入了第二阶段，通过大数据的交叉检验和推荐，所有的数据将会根据质量进行甄别，这些数据将不再是杂乱无章，而是</w:t>
      </w:r>
      <w:r>
        <w:rPr>
          <w:rFonts w:ascii="Arial" w:hAnsi="Arial" w:cs="Arial"/>
          <w:b/>
          <w:bCs/>
          <w:color w:val="393939"/>
          <w:sz w:val="28"/>
          <w:szCs w:val="28"/>
        </w:rPr>
        <w:t>能够一定人工智能算法进行质量排序</w:t>
      </w:r>
      <w:r>
        <w:rPr>
          <w:rFonts w:ascii="Arial" w:hAnsi="Arial" w:cs="Arial"/>
          <w:color w:val="393939"/>
          <w:sz w:val="28"/>
          <w:szCs w:val="28"/>
        </w:rPr>
        <w:t>。到了现在，区块链能够将让数据进入第三阶段，即有些数据将通过采用全球共识的区块链机制，这些数据可以</w:t>
      </w:r>
      <w:r>
        <w:rPr>
          <w:rFonts w:ascii="Arial" w:hAnsi="Arial" w:cs="Arial"/>
          <w:b/>
          <w:bCs/>
          <w:color w:val="393939"/>
          <w:sz w:val="28"/>
          <w:szCs w:val="28"/>
        </w:rPr>
        <w:t>获得基于互联网全局可信的质量</w:t>
      </w:r>
      <w:r>
        <w:rPr>
          <w:rFonts w:ascii="Arial" w:hAnsi="Arial" w:cs="Arial"/>
          <w:color w:val="393939"/>
          <w:sz w:val="28"/>
          <w:szCs w:val="28"/>
        </w:rPr>
        <w:t>，这几乎可以说人类目前获得最坚固信用基础的数据，这些数据的精度和质量都获得了前所谓未有的提升。</w:t>
      </w:r>
      <w:r w:rsidR="006F018D">
        <w:rPr>
          <w:rFonts w:ascii="Arial" w:hAnsi="Arial" w:cs="Arial"/>
          <w:color w:val="393939"/>
          <w:sz w:val="28"/>
          <w:szCs w:val="28"/>
        </w:rPr>
        <w:t>这三个阶段恰好符合了互联网数据库发展需要经历的三个阶段。</w:t>
      </w:r>
      <w:r w:rsidR="006F018D">
        <w:rPr>
          <w:rFonts w:ascii="Arial" w:hAnsi="Arial" w:cs="Arial"/>
          <w:b/>
          <w:bCs/>
          <w:color w:val="393939"/>
          <w:sz w:val="28"/>
          <w:szCs w:val="28"/>
        </w:rPr>
        <w:t>即从关系型数据库发展到非关系型数据库，再到区块链数据库</w:t>
      </w:r>
      <w:r w:rsidR="006F018D">
        <w:rPr>
          <w:rFonts w:ascii="Arial" w:hAnsi="Arial" w:cs="Arial"/>
          <w:color w:val="393939"/>
          <w:sz w:val="28"/>
          <w:szCs w:val="28"/>
        </w:rPr>
        <w:t>。</w:t>
      </w:r>
    </w:p>
    <w:p w14:paraId="5CF874E3" w14:textId="40EAD20E" w:rsidR="008B3F2D" w:rsidRDefault="008B3F2D" w:rsidP="008B3F2D">
      <w:pPr>
        <w:ind w:firstLine="560"/>
        <w:jc w:val="center"/>
        <w:rPr>
          <w:rFonts w:ascii="Arial" w:hAnsi="Arial" w:cs="Arial"/>
          <w:color w:val="393939"/>
          <w:sz w:val="28"/>
          <w:szCs w:val="28"/>
        </w:rPr>
      </w:pPr>
      <w:r w:rsidRPr="008B3F2D">
        <w:rPr>
          <w:rFonts w:ascii="Arial" w:hAnsi="Arial" w:cs="Arial"/>
          <w:noProof/>
          <w:color w:val="393939"/>
          <w:sz w:val="28"/>
          <w:szCs w:val="28"/>
        </w:rPr>
        <w:lastRenderedPageBreak/>
        <w:drawing>
          <wp:inline distT="0" distB="0" distL="0" distR="0" wp14:anchorId="0B893583" wp14:editId="56EF145A">
            <wp:extent cx="4153535" cy="333433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58800" cy="3338565"/>
                    </a:xfrm>
                    <a:prstGeom prst="rect">
                      <a:avLst/>
                    </a:prstGeom>
                  </pic:spPr>
                </pic:pic>
              </a:graphicData>
            </a:graphic>
          </wp:inline>
        </w:drawing>
      </w:r>
    </w:p>
    <w:p w14:paraId="47B46BFE" w14:textId="6907434D" w:rsidR="00EE5738" w:rsidRDefault="00554F7A" w:rsidP="00EE5738">
      <w:pPr>
        <w:ind w:firstLine="560"/>
      </w:pPr>
      <w:r>
        <w:rPr>
          <w:rFonts w:ascii="Arial" w:hAnsi="Arial" w:cs="Arial"/>
          <w:b/>
          <w:bCs/>
          <w:color w:val="393939"/>
          <w:sz w:val="28"/>
          <w:szCs w:val="28"/>
        </w:rPr>
        <w:t>区块链技术作为一种特定分布式存取数据技术，它通过网络中多个参与计算的节点开共同参与数据的计算和记录，并且互相验证其信息的有效性（防伪）。从这一点来，区块链技术也是一种特定的数据库技术。</w:t>
      </w:r>
      <w:r>
        <w:rPr>
          <w:rFonts w:ascii="Arial" w:hAnsi="Arial" w:cs="Arial"/>
          <w:color w:val="393939"/>
          <w:sz w:val="28"/>
          <w:szCs w:val="28"/>
        </w:rPr>
        <w:t>在目前互联网刚刚进入大数据时代，但是从目前来看，我们的大数据还处于非常基础的阶段。但是当进入到区块链数据库阶段，将进入到真正的</w:t>
      </w:r>
      <w:r>
        <w:rPr>
          <w:rFonts w:ascii="Arial" w:hAnsi="Arial" w:cs="Arial"/>
          <w:b/>
          <w:bCs/>
          <w:color w:val="393939"/>
          <w:sz w:val="28"/>
          <w:szCs w:val="28"/>
        </w:rPr>
        <w:t>强信任背书的大数据时代</w:t>
      </w:r>
      <w:r>
        <w:rPr>
          <w:rFonts w:ascii="Arial" w:hAnsi="Arial" w:cs="Arial"/>
          <w:color w:val="393939"/>
          <w:sz w:val="28"/>
          <w:szCs w:val="28"/>
        </w:rPr>
        <w:t>。这里面的所有数据都获得坚不可摧的质量，任何人都没有能力也没有必要去质疑。</w:t>
      </w:r>
    </w:p>
    <w:p w14:paraId="74134E03" w14:textId="51487B8F" w:rsidR="00884F28" w:rsidRDefault="00D74B20" w:rsidP="0068169C">
      <w:hyperlink r:id="rId55" w:history="1">
        <w:r w:rsidR="00924563" w:rsidRPr="00260A44">
          <w:rPr>
            <w:rStyle w:val="a9"/>
          </w:rPr>
          <w:t>http://www.bitcoin86.com/news/8549.html</w:t>
        </w:r>
      </w:hyperlink>
    </w:p>
    <w:p w14:paraId="6DB007C3" w14:textId="77777777" w:rsidR="00924563" w:rsidRDefault="00924563" w:rsidP="0068169C"/>
    <w:p w14:paraId="64B8F104" w14:textId="4681B448" w:rsidR="00924563" w:rsidRDefault="007F325E" w:rsidP="007F325E">
      <w:pPr>
        <w:pStyle w:val="3"/>
      </w:pPr>
      <w:r>
        <w:t>3.9.3</w:t>
      </w:r>
      <w:r w:rsidR="00937B47">
        <w:rPr>
          <w:rFonts w:hint="eastAsia"/>
        </w:rPr>
        <w:t>应用</w:t>
      </w:r>
      <w:r w:rsidR="00937B47">
        <w:t>案例</w:t>
      </w:r>
    </w:p>
    <w:p w14:paraId="170607DD" w14:textId="5B82E7C7" w:rsidR="00A45ED6" w:rsidRDefault="00A571EF" w:rsidP="00022489">
      <w:pPr>
        <w:pStyle w:val="a7"/>
        <w:shd w:val="clear" w:color="auto" w:fill="FFFFFF"/>
        <w:spacing w:before="0" w:beforeAutospacing="0" w:after="0" w:afterAutospacing="0" w:line="450" w:lineRule="atLeast"/>
        <w:ind w:firstLine="420"/>
        <w:rPr>
          <w:rFonts w:ascii="Times" w:eastAsia="Arial Unicode MS" w:hAnsi="Times" w:cs="Times"/>
        </w:rPr>
      </w:pPr>
      <w:r w:rsidRPr="00022489">
        <w:rPr>
          <w:rFonts w:hint="eastAsia"/>
          <w:color w:val="4A4A4A"/>
        </w:rPr>
        <w:t>BigchainDB</w:t>
      </w:r>
      <w:r w:rsidRPr="00022489">
        <w:rPr>
          <w:color w:val="4A4A4A"/>
        </w:rPr>
        <w:t>由</w:t>
      </w:r>
      <w:r w:rsidRPr="00022489">
        <w:rPr>
          <w:color w:val="4A4A4A"/>
        </w:rPr>
        <w:t>Ascribe</w:t>
      </w:r>
      <w:r w:rsidRPr="00022489">
        <w:rPr>
          <w:color w:val="4A4A4A"/>
        </w:rPr>
        <w:t>发布，</w:t>
      </w:r>
      <w:r w:rsidRPr="00022489">
        <w:rPr>
          <w:rFonts w:hint="eastAsia"/>
          <w:color w:val="4A4A4A"/>
        </w:rPr>
        <w:t>试图吸收区块链的一些特征，不可更改性、无中央机构、没有资产中央控制</w:t>
      </w:r>
      <w:r w:rsidR="00F81261" w:rsidRPr="00022489">
        <w:rPr>
          <w:color w:val="4A4A4A"/>
        </w:rPr>
        <w:t>，</w:t>
      </w:r>
      <w:r w:rsidRPr="00022489">
        <w:rPr>
          <w:rFonts w:hint="eastAsia"/>
          <w:color w:val="4A4A4A"/>
        </w:rPr>
        <w:t>并通过互联网联合节点管理系统来简化设计。</w:t>
      </w:r>
      <w:r w:rsidR="00A45ED6" w:rsidRPr="00022489">
        <w:rPr>
          <w:color w:val="4A4A4A"/>
        </w:rPr>
        <w:t>BigchainDB</w:t>
      </w:r>
      <w:r w:rsidR="00A45ED6" w:rsidRPr="00022489">
        <w:rPr>
          <w:rFonts w:hint="eastAsia"/>
          <w:color w:val="4A4A4A"/>
        </w:rPr>
        <w:t>填补了去中化生态系统中一个空白</w:t>
      </w:r>
      <w:r w:rsidR="003F5D39" w:rsidRPr="00022489">
        <w:rPr>
          <w:color w:val="4A4A4A"/>
        </w:rPr>
        <w:t>：</w:t>
      </w:r>
      <w:r w:rsidR="00A45ED6" w:rsidRPr="00022489">
        <w:rPr>
          <w:rFonts w:hint="eastAsia"/>
          <w:color w:val="4A4A4A"/>
        </w:rPr>
        <w:t>即去中心化数据库。其功能上可以达到每秒百万次写入</w:t>
      </w:r>
      <w:r w:rsidR="00A45ED6" w:rsidRPr="00022489">
        <w:rPr>
          <w:color w:val="4A4A4A"/>
        </w:rPr>
        <w:t>，</w:t>
      </w:r>
      <w:r w:rsidR="00A45ED6" w:rsidRPr="00022489">
        <w:rPr>
          <w:rFonts w:hint="eastAsia"/>
          <w:color w:val="4A4A4A"/>
        </w:rPr>
        <w:t>数据存储量以</w:t>
      </w:r>
      <w:r w:rsidR="00A45ED6" w:rsidRPr="00022489">
        <w:rPr>
          <w:color w:val="4A4A4A"/>
        </w:rPr>
        <w:t>P</w:t>
      </w:r>
      <w:r w:rsidR="00A45ED6" w:rsidRPr="00022489">
        <w:rPr>
          <w:rFonts w:hint="eastAsia"/>
          <w:color w:val="4A4A4A"/>
        </w:rPr>
        <w:t>计算</w:t>
      </w:r>
      <w:r w:rsidR="00A45ED6" w:rsidRPr="00022489">
        <w:rPr>
          <w:color w:val="4A4A4A"/>
        </w:rPr>
        <w:t>，</w:t>
      </w:r>
      <w:r w:rsidR="00A45ED6" w:rsidRPr="00022489">
        <w:rPr>
          <w:rFonts w:hint="eastAsia"/>
          <w:color w:val="4A4A4A"/>
        </w:rPr>
        <w:t>次秒延迟。</w:t>
      </w:r>
      <w:r w:rsidR="00A45ED6" w:rsidRPr="00022489">
        <w:rPr>
          <w:color w:val="4A4A4A"/>
        </w:rPr>
        <w:t>BigchainDB</w:t>
      </w:r>
      <w:r w:rsidR="00A45ED6" w:rsidRPr="00022489">
        <w:rPr>
          <w:rFonts w:hint="eastAsia"/>
          <w:color w:val="4A4A4A"/>
        </w:rPr>
        <w:lastRenderedPageBreak/>
        <w:t>具有目前流行的去中心化数据库的特点</w:t>
      </w:r>
      <w:r w:rsidR="00A45ED6" w:rsidRPr="00022489">
        <w:rPr>
          <w:color w:val="4A4A4A"/>
        </w:rPr>
        <w:t xml:space="preserve">: </w:t>
      </w:r>
      <w:r w:rsidR="00A45ED6" w:rsidRPr="00022489">
        <w:rPr>
          <w:rFonts w:hint="eastAsia"/>
          <w:color w:val="4A4A4A"/>
        </w:rPr>
        <w:t>随节点数量线性扩展吞吐量</w:t>
      </w:r>
      <w:r w:rsidR="00F620E8" w:rsidRPr="00022489">
        <w:rPr>
          <w:color w:val="4A4A4A"/>
        </w:rPr>
        <w:t>，</w:t>
      </w:r>
      <w:r w:rsidR="00A45ED6" w:rsidRPr="00022489">
        <w:rPr>
          <w:rFonts w:hint="eastAsia"/>
          <w:color w:val="4A4A4A"/>
        </w:rPr>
        <w:t>完全特性的</w:t>
      </w:r>
      <w:r w:rsidR="00A45ED6" w:rsidRPr="00022489">
        <w:rPr>
          <w:color w:val="4A4A4A"/>
        </w:rPr>
        <w:t>NoSQL</w:t>
      </w:r>
      <w:r w:rsidR="00A45ED6" w:rsidRPr="00022489">
        <w:rPr>
          <w:rFonts w:hint="eastAsia"/>
          <w:color w:val="4A4A4A"/>
        </w:rPr>
        <w:t>查询语言</w:t>
      </w:r>
      <w:r w:rsidR="00F620E8" w:rsidRPr="00022489">
        <w:rPr>
          <w:color w:val="4A4A4A"/>
        </w:rPr>
        <w:t>，</w:t>
      </w:r>
      <w:r w:rsidR="00A45ED6" w:rsidRPr="00022489">
        <w:rPr>
          <w:rFonts w:hint="eastAsia"/>
          <w:color w:val="4A4A4A"/>
        </w:rPr>
        <w:t>高效查询及权限控制。由于本数据库基于已有的分布式</w:t>
      </w:r>
      <w:r w:rsidR="00A45ED6" w:rsidRPr="00022489">
        <w:rPr>
          <w:color w:val="4A4A4A"/>
        </w:rPr>
        <w:t>DB</w:t>
      </w:r>
      <w:r w:rsidR="000E74B1" w:rsidRPr="00022489">
        <w:rPr>
          <w:color w:val="4A4A4A"/>
        </w:rPr>
        <w:t>，</w:t>
      </w:r>
      <w:r w:rsidR="00A45ED6" w:rsidRPr="00022489">
        <w:rPr>
          <w:rFonts w:hint="eastAsia"/>
          <w:color w:val="4A4A4A"/>
        </w:rPr>
        <w:t>因此大多数源码也经过企业级别的测试。容量可扩展意味着具法律约束力的合同及证书都可储存在区块链数据库上。权限控制系统意味着私人企业的区块链数据库以及公开公众的区块链数据库都可共存。</w:t>
      </w:r>
      <w:r w:rsidR="00A45ED6" w:rsidRPr="00022489">
        <w:rPr>
          <w:color w:val="4A4A4A"/>
        </w:rPr>
        <w:t>BigchainDB</w:t>
      </w:r>
      <w:r w:rsidR="00A45ED6" w:rsidRPr="00022489">
        <w:rPr>
          <w:rFonts w:hint="eastAsia"/>
          <w:color w:val="4A4A4A"/>
        </w:rPr>
        <w:t>是对分布式处理平台如以太坊</w:t>
      </w:r>
      <w:r w:rsidR="0055233F" w:rsidRPr="00022489">
        <w:rPr>
          <w:color w:val="4A4A4A"/>
        </w:rPr>
        <w:t>，</w:t>
      </w:r>
      <w:r w:rsidR="00A45ED6" w:rsidRPr="00022489">
        <w:rPr>
          <w:rFonts w:hint="eastAsia"/>
          <w:color w:val="4A4A4A"/>
        </w:rPr>
        <w:t>分布式文档存储系统如</w:t>
      </w:r>
      <w:r w:rsidR="00A45ED6" w:rsidRPr="00022489">
        <w:rPr>
          <w:color w:val="4A4A4A"/>
        </w:rPr>
        <w:t>IPFS</w:t>
      </w:r>
      <w:r w:rsidR="00A45ED6" w:rsidRPr="00022489">
        <w:rPr>
          <w:rFonts w:hint="eastAsia"/>
          <w:color w:val="4A4A4A"/>
        </w:rPr>
        <w:t>的一种补充。</w:t>
      </w:r>
      <w:r w:rsidR="00A45ED6">
        <w:rPr>
          <w:rFonts w:ascii="Arial Unicode MS" w:eastAsia="Arial Unicode MS" w:hAnsiTheme="minorHAnsi" w:cs="Arial Unicode MS"/>
          <w:sz w:val="30"/>
          <w:szCs w:val="30"/>
        </w:rPr>
        <w:t xml:space="preserve"> </w:t>
      </w:r>
    </w:p>
    <w:p w14:paraId="6BAAFB61" w14:textId="70F7F6DC" w:rsidR="00A571EF" w:rsidRPr="00A571EF" w:rsidRDefault="00A571EF" w:rsidP="00A571EF">
      <w:pPr>
        <w:rPr>
          <w:rFonts w:eastAsia="Times New Roman"/>
        </w:rPr>
      </w:pPr>
    </w:p>
    <w:p w14:paraId="1FCD8767" w14:textId="77777777" w:rsidR="000438C0" w:rsidRDefault="000438C0" w:rsidP="000438C0">
      <w:pPr>
        <w:pStyle w:val="1"/>
        <w:jc w:val="center"/>
        <w:rPr>
          <w:shd w:val="clear" w:color="auto" w:fill="FFFFFF"/>
        </w:rPr>
      </w:pPr>
      <w:r>
        <w:rPr>
          <w:shd w:val="clear" w:color="auto" w:fill="FFFFFF"/>
        </w:rPr>
        <w:t>第</w:t>
      </w:r>
      <w:r>
        <w:rPr>
          <w:shd w:val="clear" w:color="auto" w:fill="FFFFFF"/>
        </w:rPr>
        <w:t>4</w:t>
      </w:r>
      <w:r>
        <w:rPr>
          <w:rFonts w:hint="eastAsia"/>
          <w:shd w:val="clear" w:color="auto" w:fill="FFFFFF"/>
        </w:rPr>
        <w:t>章</w:t>
      </w:r>
      <w:r>
        <w:rPr>
          <w:shd w:val="clear" w:color="auto" w:fill="FFFFFF"/>
        </w:rPr>
        <w:t xml:space="preserve"> </w:t>
      </w:r>
      <w:r w:rsidRPr="00E155B9">
        <w:rPr>
          <w:shd w:val="clear" w:color="auto" w:fill="FFFFFF"/>
        </w:rPr>
        <w:t>区块链实践</w:t>
      </w:r>
    </w:p>
    <w:p w14:paraId="2AD038AF" w14:textId="77777777" w:rsidR="000438C0" w:rsidRPr="00414AB0" w:rsidRDefault="000438C0" w:rsidP="000438C0"/>
    <w:p w14:paraId="111B693E" w14:textId="77777777" w:rsidR="000438C0" w:rsidRDefault="000438C0" w:rsidP="000438C0">
      <w:pPr>
        <w:pStyle w:val="2"/>
        <w:rPr>
          <w:rFonts w:ascii="Times" w:hAnsi="Times" w:cs="Times"/>
          <w:color w:val="535353"/>
          <w:sz w:val="28"/>
          <w:szCs w:val="28"/>
        </w:rPr>
      </w:pPr>
      <w:r>
        <w:t>4.1</w:t>
      </w:r>
      <w:r>
        <w:t>以太坊</w:t>
      </w:r>
      <w:r>
        <w:rPr>
          <w:rFonts w:ascii="Times" w:hAnsi="Times" w:cs="Times"/>
          <w:color w:val="535353"/>
          <w:sz w:val="28"/>
          <w:szCs w:val="28"/>
        </w:rPr>
        <w:t>Ethereum</w:t>
      </w:r>
    </w:p>
    <w:p w14:paraId="73E7D379" w14:textId="5511547B" w:rsidR="000E2E5D" w:rsidRDefault="000E2E5D" w:rsidP="00D30F54">
      <w:pPr>
        <w:pStyle w:val="3"/>
      </w:pPr>
      <w:r>
        <w:t>4.1.1</w:t>
      </w:r>
      <w:r w:rsidRPr="00D30F54">
        <w:t>以太坊是什么？</w:t>
      </w:r>
    </w:p>
    <w:p w14:paraId="3322693F" w14:textId="77777777" w:rsidR="000E2E5D" w:rsidRDefault="000E2E5D" w:rsidP="000E2E5D">
      <w:pPr>
        <w:pStyle w:val="a7"/>
        <w:shd w:val="clear" w:color="auto" w:fill="FFFFFF"/>
        <w:spacing w:before="0" w:beforeAutospacing="0" w:after="0" w:afterAutospacing="0" w:line="450" w:lineRule="atLeast"/>
        <w:ind w:firstLine="420"/>
        <w:rPr>
          <w:color w:val="4A4A4A"/>
        </w:rPr>
      </w:pPr>
      <w:r w:rsidRPr="00985603">
        <w:rPr>
          <w:color w:val="4A4A4A"/>
        </w:rPr>
        <w:t>以太坊（</w:t>
      </w:r>
      <w:r w:rsidRPr="00985603">
        <w:rPr>
          <w:color w:val="4A4A4A"/>
        </w:rPr>
        <w:t>Ethereum</w:t>
      </w:r>
      <w:r w:rsidRPr="00985603">
        <w:rPr>
          <w:color w:val="4A4A4A"/>
        </w:rPr>
        <w:t>）是将比特币中的一些技术和概念运用于计算领域的一项创新。比特币被认为是一个系统，该系统维护了一个安全地记录了所有比特币账单的共享的账簿。以太坊利用了很多跟比特币类似的机制（比如区块链技术和</w:t>
      </w:r>
      <w:r w:rsidRPr="00985603">
        <w:rPr>
          <w:color w:val="4A4A4A"/>
        </w:rPr>
        <w:t xml:space="preserve"> P2P </w:t>
      </w:r>
      <w:r w:rsidRPr="00985603">
        <w:rPr>
          <w:color w:val="4A4A4A"/>
        </w:rPr>
        <w:t>网络），来维护一个共享的计算平台，这个平台可以灵活且安全地运行用户想要的任何程序（当然也包括类似比特币的区块链程序）</w:t>
      </w:r>
      <w:r>
        <w:rPr>
          <w:color w:val="4A4A4A"/>
        </w:rPr>
        <w:t>。</w:t>
      </w:r>
    </w:p>
    <w:p w14:paraId="4A2C76EB" w14:textId="46ABAE1F" w:rsidR="000E2E5D" w:rsidRDefault="005A72EF" w:rsidP="000E2E5D">
      <w:pPr>
        <w:pStyle w:val="a7"/>
        <w:shd w:val="clear" w:color="auto" w:fill="FFFFFF"/>
        <w:spacing w:before="0" w:beforeAutospacing="0" w:after="0" w:afterAutospacing="0" w:line="450" w:lineRule="atLeast"/>
        <w:ind w:firstLine="420"/>
        <w:rPr>
          <w:rFonts w:hint="eastAsia"/>
          <w:color w:val="4A4A4A"/>
        </w:rPr>
      </w:pPr>
      <w:r w:rsidRPr="00D30F54">
        <w:rPr>
          <w:color w:val="4A4A4A"/>
        </w:rPr>
        <w:t>在以太坊出现之前，已经有很多基于区块链技术</w:t>
      </w:r>
      <w:r w:rsidR="00D30F54">
        <w:rPr>
          <w:color w:val="4A4A4A"/>
        </w:rPr>
        <w:t>，</w:t>
      </w:r>
      <w:r w:rsidRPr="00D30F54">
        <w:rPr>
          <w:color w:val="4A4A4A"/>
        </w:rPr>
        <w:t>试图实现区块链应用的项目</w:t>
      </w:r>
      <w:r w:rsidR="00D30F54">
        <w:rPr>
          <w:color w:val="4A4A4A"/>
        </w:rPr>
        <w:t>。</w:t>
      </w:r>
      <w:r w:rsidRPr="00D30F54">
        <w:rPr>
          <w:color w:val="4A4A4A"/>
        </w:rPr>
        <w:t>然而</w:t>
      </w:r>
      <w:r w:rsidR="00D30F54">
        <w:rPr>
          <w:color w:val="4A4A4A"/>
        </w:rPr>
        <w:t>，</w:t>
      </w:r>
      <w:r w:rsidRPr="00D30F54">
        <w:rPr>
          <w:color w:val="4A4A4A"/>
        </w:rPr>
        <w:t>这些项目都有一定的局限性</w:t>
      </w:r>
      <w:r w:rsidR="00D30F54">
        <w:rPr>
          <w:color w:val="4A4A4A"/>
        </w:rPr>
        <w:t>，</w:t>
      </w:r>
      <w:r w:rsidRPr="00D30F54">
        <w:rPr>
          <w:color w:val="4A4A4A"/>
        </w:rPr>
        <w:t>只能同时支持一种或几种特定应用</w:t>
      </w:r>
      <w:r w:rsidR="00D30F54">
        <w:rPr>
          <w:color w:val="4A4A4A"/>
        </w:rPr>
        <w:t>。</w:t>
      </w:r>
      <w:r w:rsidRPr="00D30F54">
        <w:rPr>
          <w:color w:val="4A4A4A"/>
        </w:rPr>
        <w:t>而以太坊之所以能超越以往这些项目的局限性</w:t>
      </w:r>
      <w:r w:rsidR="00D30F54">
        <w:rPr>
          <w:color w:val="4A4A4A"/>
        </w:rPr>
        <w:t>，</w:t>
      </w:r>
      <w:r w:rsidRPr="00D30F54">
        <w:rPr>
          <w:color w:val="4A4A4A"/>
        </w:rPr>
        <w:t>是因为其核心思想</w:t>
      </w:r>
      <w:r w:rsidR="00D30F54">
        <w:rPr>
          <w:color w:val="4A4A4A"/>
        </w:rPr>
        <w:t>：</w:t>
      </w:r>
      <w:r w:rsidRPr="00D30F54">
        <w:rPr>
          <w:color w:val="4A4A4A"/>
        </w:rPr>
        <w:t>以太坊要实现的是一个内置了编程语言的区块链协议</w:t>
      </w:r>
      <w:r w:rsidR="00D30F54">
        <w:rPr>
          <w:color w:val="4A4A4A"/>
        </w:rPr>
        <w:t>，</w:t>
      </w:r>
      <w:r w:rsidRPr="00D30F54">
        <w:rPr>
          <w:color w:val="4A4A4A"/>
        </w:rPr>
        <w:t>由于支持了编程语言</w:t>
      </w:r>
      <w:r w:rsidR="00D30F54">
        <w:rPr>
          <w:color w:val="4A4A4A"/>
        </w:rPr>
        <w:t>，</w:t>
      </w:r>
      <w:r w:rsidRPr="00D30F54">
        <w:rPr>
          <w:color w:val="4A4A4A"/>
        </w:rPr>
        <w:t>那么理论上任何区块链应用都可以用这门语言进行定义</w:t>
      </w:r>
      <w:r w:rsidR="00D30F54">
        <w:rPr>
          <w:color w:val="4A4A4A"/>
        </w:rPr>
        <w:t>，</w:t>
      </w:r>
      <w:r w:rsidRPr="00D30F54">
        <w:rPr>
          <w:color w:val="4A4A4A"/>
        </w:rPr>
        <w:t>进而作为一种应用</w:t>
      </w:r>
      <w:r w:rsidR="00D30F54">
        <w:rPr>
          <w:color w:val="4A4A4A"/>
        </w:rPr>
        <w:t>，</w:t>
      </w:r>
      <w:r w:rsidRPr="00D30F54">
        <w:rPr>
          <w:color w:val="4A4A4A"/>
        </w:rPr>
        <w:t>运行于以太坊的区块链协议之上。而不是像以往的那些项目</w:t>
      </w:r>
      <w:r w:rsidR="00D30F54">
        <w:rPr>
          <w:color w:val="4A4A4A"/>
        </w:rPr>
        <w:t>，</w:t>
      </w:r>
      <w:r w:rsidRPr="00D30F54">
        <w:rPr>
          <w:color w:val="4A4A4A"/>
        </w:rPr>
        <w:t>各自为政</w:t>
      </w:r>
      <w:r w:rsidR="00D30F54">
        <w:rPr>
          <w:color w:val="4A4A4A"/>
        </w:rPr>
        <w:t>，</w:t>
      </w:r>
      <w:r w:rsidRPr="00D30F54">
        <w:rPr>
          <w:color w:val="4A4A4A"/>
        </w:rPr>
        <w:t>分别定义自己的区块链协议</w:t>
      </w:r>
      <w:r w:rsidR="00D30F54">
        <w:rPr>
          <w:color w:val="4A4A4A"/>
        </w:rPr>
        <w:t>，</w:t>
      </w:r>
      <w:r w:rsidRPr="00D30F54">
        <w:rPr>
          <w:color w:val="4A4A4A"/>
        </w:rPr>
        <w:t>而各个协议又只支持一种或几种特定区块链应用</w:t>
      </w:r>
      <w:r w:rsidR="00D30F54">
        <w:rPr>
          <w:color w:val="4A4A4A"/>
        </w:rPr>
        <w:t>，</w:t>
      </w:r>
      <w:r w:rsidRPr="00D30F54">
        <w:rPr>
          <w:color w:val="4A4A4A"/>
        </w:rPr>
        <w:t>且互不兼容</w:t>
      </w:r>
      <w:r w:rsidR="00D30F54">
        <w:rPr>
          <w:color w:val="4A4A4A"/>
        </w:rPr>
        <w:t>。</w:t>
      </w:r>
      <w:r w:rsidRPr="00D30F54">
        <w:rPr>
          <w:color w:val="4A4A4A"/>
        </w:rPr>
        <w:t>而且</w:t>
      </w:r>
      <w:r w:rsidR="00D30F54">
        <w:rPr>
          <w:color w:val="4A4A4A"/>
        </w:rPr>
        <w:t>，</w:t>
      </w:r>
      <w:r w:rsidRPr="00D30F54">
        <w:rPr>
          <w:color w:val="4A4A4A"/>
        </w:rPr>
        <w:t>基于以太坊的支持编程的区块链协议</w:t>
      </w:r>
      <w:r w:rsidR="00D30F54">
        <w:rPr>
          <w:color w:val="4A4A4A"/>
        </w:rPr>
        <w:t>，</w:t>
      </w:r>
      <w:r w:rsidRPr="00D30F54">
        <w:rPr>
          <w:color w:val="4A4A4A"/>
        </w:rPr>
        <w:t>不仅能实现前文所述的已经提出的各种区块链应用</w:t>
      </w:r>
      <w:r w:rsidR="00791ADE">
        <w:rPr>
          <w:color w:val="4A4A4A"/>
        </w:rPr>
        <w:t>，</w:t>
      </w:r>
      <w:r w:rsidRPr="00D30F54">
        <w:rPr>
          <w:color w:val="4A4A4A"/>
        </w:rPr>
        <w:t>并且在未来</w:t>
      </w:r>
      <w:r w:rsidR="00D30F54">
        <w:rPr>
          <w:color w:val="4A4A4A"/>
        </w:rPr>
        <w:t>，</w:t>
      </w:r>
      <w:r w:rsidRPr="00D30F54">
        <w:rPr>
          <w:color w:val="4A4A4A"/>
        </w:rPr>
        <w:t>也能实现现在的人们还没有想到的全</w:t>
      </w:r>
      <w:r w:rsidRPr="00D30F54">
        <w:rPr>
          <w:color w:val="4A4A4A"/>
        </w:rPr>
        <w:lastRenderedPageBreak/>
        <w:t>新的区块链应用。也就是说</w:t>
      </w:r>
      <w:r w:rsidR="00254056">
        <w:rPr>
          <w:color w:val="4A4A4A"/>
        </w:rPr>
        <w:t>，</w:t>
      </w:r>
      <w:r w:rsidRPr="00D30F54">
        <w:rPr>
          <w:color w:val="4A4A4A"/>
        </w:rPr>
        <w:t>以太坊定义好的区块链协议</w:t>
      </w:r>
      <w:r w:rsidR="00254056">
        <w:rPr>
          <w:color w:val="4A4A4A"/>
        </w:rPr>
        <w:t>，</w:t>
      </w:r>
      <w:r w:rsidRPr="00D30F54">
        <w:rPr>
          <w:color w:val="4A4A4A"/>
        </w:rPr>
        <w:t>使得区块链应用开发者高效快速地开发顶层应用</w:t>
      </w:r>
      <w:r w:rsidR="00254056">
        <w:rPr>
          <w:color w:val="4A4A4A"/>
        </w:rPr>
        <w:t>，</w:t>
      </w:r>
      <w:r w:rsidRPr="00D30F54">
        <w:rPr>
          <w:color w:val="4A4A4A"/>
        </w:rPr>
        <w:t>变为可能。</w:t>
      </w:r>
    </w:p>
    <w:p w14:paraId="146CF5E7" w14:textId="77777777" w:rsidR="000E2E5D" w:rsidRPr="00D30F54" w:rsidRDefault="000E2E5D" w:rsidP="00D30F54"/>
    <w:p w14:paraId="3AC52646" w14:textId="1706C5DA" w:rsidR="000438C0" w:rsidRDefault="000438C0" w:rsidP="000438C0">
      <w:pPr>
        <w:pStyle w:val="3"/>
      </w:pPr>
      <w:r>
        <w:t>4.1.</w:t>
      </w:r>
      <w:r w:rsidR="000E2E5D">
        <w:t>2</w:t>
      </w:r>
      <w:r>
        <w:t>基本概念</w:t>
      </w:r>
    </w:p>
    <w:p w14:paraId="385A0ECB" w14:textId="11885A1D" w:rsidR="000438C0" w:rsidRPr="00985603" w:rsidRDefault="000438C0" w:rsidP="00985603">
      <w:pPr>
        <w:pStyle w:val="a7"/>
        <w:shd w:val="clear" w:color="auto" w:fill="FFFFFF"/>
        <w:spacing w:before="0" w:beforeAutospacing="0" w:after="0" w:afterAutospacing="0" w:line="450" w:lineRule="atLeast"/>
        <w:ind w:firstLine="420"/>
        <w:rPr>
          <w:color w:val="4A4A4A"/>
        </w:rPr>
      </w:pPr>
      <w:r w:rsidRPr="00985603">
        <w:rPr>
          <w:b/>
          <w:color w:val="4A4A4A"/>
        </w:rPr>
        <w:t>以太坊虚拟机</w:t>
      </w:r>
      <w:r w:rsidRPr="00985603">
        <w:rPr>
          <w:b/>
          <w:color w:val="4A4A4A"/>
        </w:rPr>
        <w:t>(EVM)</w:t>
      </w:r>
      <w:r w:rsidRPr="00985603">
        <w:rPr>
          <w:b/>
          <w:color w:val="4A4A4A"/>
        </w:rPr>
        <w:t>。</w:t>
      </w:r>
      <w:r w:rsidRPr="00985603">
        <w:rPr>
          <w:color w:val="4A4A4A"/>
        </w:rPr>
        <w:t>它让你能在以太坊上写出更强大的程序（比特币上也可以写脚本程序）</w:t>
      </w:r>
      <w:r w:rsidR="00966B02">
        <w:rPr>
          <w:color w:val="4A4A4A"/>
        </w:rPr>
        <w:t>。</w:t>
      </w:r>
      <w:r w:rsidRPr="00985603">
        <w:rPr>
          <w:color w:val="4A4A4A"/>
        </w:rPr>
        <w:t>它有时也用来指以太坊区块链，负责执行智能合约以及一切。</w:t>
      </w:r>
    </w:p>
    <w:p w14:paraId="71F64089" w14:textId="762205AD" w:rsidR="000438C0" w:rsidRPr="00985603" w:rsidRDefault="000438C0" w:rsidP="00985603">
      <w:pPr>
        <w:pStyle w:val="a7"/>
        <w:shd w:val="clear" w:color="auto" w:fill="FFFFFF"/>
        <w:spacing w:before="0" w:beforeAutospacing="0" w:after="0" w:afterAutospacing="0" w:line="450" w:lineRule="atLeast"/>
        <w:ind w:firstLine="420"/>
        <w:rPr>
          <w:color w:val="4A4A4A"/>
        </w:rPr>
      </w:pPr>
      <w:r w:rsidRPr="00985603">
        <w:rPr>
          <w:b/>
          <w:color w:val="4A4A4A"/>
        </w:rPr>
        <w:t>节点。</w:t>
      </w:r>
      <w:r w:rsidRPr="00985603">
        <w:rPr>
          <w:color w:val="4A4A4A"/>
        </w:rPr>
        <w:t>你可以运行节点</w:t>
      </w:r>
      <w:r w:rsidR="00966B02">
        <w:rPr>
          <w:color w:val="4A4A4A"/>
        </w:rPr>
        <w:t>，</w:t>
      </w:r>
      <w:r w:rsidRPr="00985603">
        <w:rPr>
          <w:color w:val="4A4A4A"/>
        </w:rPr>
        <w:t>通过它读写以太坊区块链</w:t>
      </w:r>
      <w:r w:rsidR="00966B02">
        <w:rPr>
          <w:color w:val="4A4A4A"/>
        </w:rPr>
        <w:t>，</w:t>
      </w:r>
      <w:r w:rsidRPr="00985603">
        <w:rPr>
          <w:color w:val="4A4A4A"/>
        </w:rPr>
        <w:t>也即使用以太坊虚拟机</w:t>
      </w:r>
      <w:r w:rsidR="00966B02">
        <w:rPr>
          <w:color w:val="4A4A4A"/>
        </w:rPr>
        <w:t>。</w:t>
      </w:r>
      <w:r w:rsidRPr="00985603">
        <w:rPr>
          <w:color w:val="4A4A4A"/>
        </w:rPr>
        <w:t>完全节点需要下载整个区块链。</w:t>
      </w:r>
    </w:p>
    <w:p w14:paraId="0F16A9DB" w14:textId="1240A95F" w:rsidR="000438C0" w:rsidRPr="00985603" w:rsidRDefault="000438C0" w:rsidP="00985603">
      <w:pPr>
        <w:pStyle w:val="a7"/>
        <w:shd w:val="clear" w:color="auto" w:fill="FFFFFF"/>
        <w:spacing w:before="0" w:beforeAutospacing="0" w:after="0" w:afterAutospacing="0" w:line="450" w:lineRule="atLeast"/>
        <w:ind w:firstLine="420"/>
        <w:rPr>
          <w:color w:val="4A4A4A"/>
        </w:rPr>
      </w:pPr>
      <w:r w:rsidRPr="00985603">
        <w:rPr>
          <w:b/>
          <w:color w:val="4A4A4A"/>
        </w:rPr>
        <w:t>Gas. (</w:t>
      </w:r>
      <w:r w:rsidRPr="00985603">
        <w:rPr>
          <w:b/>
          <w:color w:val="4A4A4A"/>
        </w:rPr>
        <w:t>汽油</w:t>
      </w:r>
      <w:r w:rsidRPr="00985603">
        <w:rPr>
          <w:b/>
          <w:color w:val="4A4A4A"/>
        </w:rPr>
        <w:t xml:space="preserve">) </w:t>
      </w:r>
      <w:r w:rsidRPr="00985603">
        <w:rPr>
          <w:color w:val="4A4A4A"/>
        </w:rPr>
        <w:t>在以太坊上执行程序以及保存数据都要消耗一定量的以太币，</w:t>
      </w:r>
      <w:r w:rsidRPr="00985603">
        <w:rPr>
          <w:color w:val="4A4A4A"/>
        </w:rPr>
        <w:t>Gas</w:t>
      </w:r>
      <w:r w:rsidRPr="00985603">
        <w:rPr>
          <w:color w:val="4A4A4A"/>
        </w:rPr>
        <w:t>是以太币转换而成</w:t>
      </w:r>
      <w:r w:rsidR="00966B02">
        <w:rPr>
          <w:color w:val="4A4A4A"/>
        </w:rPr>
        <w:t>。</w:t>
      </w:r>
      <w:r w:rsidRPr="00985603">
        <w:rPr>
          <w:color w:val="4A4A4A"/>
        </w:rPr>
        <w:t>这个机制用来保证效率。</w:t>
      </w:r>
    </w:p>
    <w:p w14:paraId="6591FC33" w14:textId="7D96F8B8" w:rsidR="000438C0" w:rsidRPr="00985603" w:rsidRDefault="000438C0" w:rsidP="00985603">
      <w:pPr>
        <w:pStyle w:val="a7"/>
        <w:shd w:val="clear" w:color="auto" w:fill="FFFFFF"/>
        <w:spacing w:before="0" w:beforeAutospacing="0" w:after="0" w:afterAutospacing="0" w:line="450" w:lineRule="atLeast"/>
        <w:ind w:firstLine="420"/>
        <w:rPr>
          <w:color w:val="4A4A4A"/>
        </w:rPr>
      </w:pPr>
      <w:r w:rsidRPr="00985603">
        <w:rPr>
          <w:b/>
          <w:color w:val="4A4A4A"/>
        </w:rPr>
        <w:t>DApp.</w:t>
      </w:r>
      <w:r w:rsidRPr="00985603">
        <w:rPr>
          <w:color w:val="4A4A4A"/>
        </w:rPr>
        <w:t xml:space="preserve"> </w:t>
      </w:r>
      <w:r w:rsidRPr="00985603">
        <w:rPr>
          <w:color w:val="4A4A4A"/>
        </w:rPr>
        <w:t>以太坊社区把基于智能合约的应用称为去中心化的应用程序</w:t>
      </w:r>
      <w:r w:rsidRPr="00985603">
        <w:rPr>
          <w:color w:val="4A4A4A"/>
        </w:rPr>
        <w:t>(Decentralized App)</w:t>
      </w:r>
      <w:r w:rsidRPr="00985603">
        <w:rPr>
          <w:color w:val="4A4A4A"/>
        </w:rPr>
        <w:t>。</w:t>
      </w:r>
      <w:r w:rsidRPr="00985603">
        <w:rPr>
          <w:color w:val="4A4A4A"/>
        </w:rPr>
        <w:t>DApp</w:t>
      </w:r>
      <w:r w:rsidRPr="00985603">
        <w:rPr>
          <w:color w:val="4A4A4A"/>
        </w:rPr>
        <w:t>的目标是让你的智能合约有一个友好的界面</w:t>
      </w:r>
      <w:r w:rsidR="00966B02">
        <w:rPr>
          <w:color w:val="4A4A4A"/>
        </w:rPr>
        <w:t>，</w:t>
      </w:r>
      <w:r w:rsidRPr="00985603">
        <w:rPr>
          <w:color w:val="4A4A4A"/>
        </w:rPr>
        <w:t>外加一些额外的东西，例如</w:t>
      </w:r>
      <w:r w:rsidRPr="00985603">
        <w:rPr>
          <w:color w:val="4A4A4A"/>
        </w:rPr>
        <w:t>IPFS</w:t>
      </w:r>
      <w:r w:rsidRPr="00985603">
        <w:rPr>
          <w:color w:val="4A4A4A"/>
        </w:rPr>
        <w:t>（可以存储和读取数据的去中心化网络</w:t>
      </w:r>
      <w:r w:rsidRPr="00985603">
        <w:rPr>
          <w:rFonts w:hint="eastAsia"/>
          <w:color w:val="4A4A4A"/>
        </w:rPr>
        <w:t>）</w:t>
      </w:r>
      <w:r w:rsidR="00966B02">
        <w:rPr>
          <w:color w:val="4A4A4A"/>
        </w:rPr>
        <w:t>。</w:t>
      </w:r>
      <w:r w:rsidRPr="00985603">
        <w:rPr>
          <w:color w:val="4A4A4A"/>
        </w:rPr>
        <w:t>DApp</w:t>
      </w:r>
      <w:r w:rsidRPr="00985603">
        <w:rPr>
          <w:color w:val="4A4A4A"/>
        </w:rPr>
        <w:t>可以跑在一台能与以太坊节点交互的中心化服务器上</w:t>
      </w:r>
      <w:r w:rsidR="0027740C">
        <w:rPr>
          <w:color w:val="4A4A4A"/>
        </w:rPr>
        <w:t>，</w:t>
      </w:r>
      <w:r w:rsidRPr="00985603">
        <w:rPr>
          <w:color w:val="4A4A4A"/>
        </w:rPr>
        <w:t>也可以跑在任意一个以太坊平等节点上。</w:t>
      </w:r>
    </w:p>
    <w:p w14:paraId="2C8523D8" w14:textId="77777777" w:rsidR="000438C0" w:rsidRDefault="000438C0" w:rsidP="000438C0">
      <w:pPr>
        <w:pStyle w:val="3"/>
      </w:pPr>
      <w:r>
        <w:t>4.1.2 DApp</w:t>
      </w:r>
      <w:r>
        <w:t>框架及工作流程</w:t>
      </w:r>
    </w:p>
    <w:p w14:paraId="0ABCDDDA" w14:textId="77777777" w:rsidR="000438C0" w:rsidRDefault="000438C0" w:rsidP="000438C0"/>
    <w:p w14:paraId="0A97B982" w14:textId="720247B9" w:rsidR="000438C0" w:rsidRDefault="000438C0" w:rsidP="000438C0">
      <w:pPr>
        <w:pStyle w:val="3"/>
      </w:pPr>
      <w:r>
        <w:t>4.1.3</w:t>
      </w:r>
      <w:r>
        <w:rPr>
          <w:rFonts w:hint="eastAsia"/>
        </w:rPr>
        <w:t>智能</w:t>
      </w:r>
      <w:r>
        <w:t>合约编程</w:t>
      </w:r>
    </w:p>
    <w:p w14:paraId="79B46460" w14:textId="77777777" w:rsidR="000438C0" w:rsidRDefault="000438C0" w:rsidP="000438C0"/>
    <w:p w14:paraId="187BA0E7" w14:textId="77777777" w:rsidR="000438C0" w:rsidRDefault="000438C0" w:rsidP="000438C0">
      <w:pPr>
        <w:pStyle w:val="2"/>
      </w:pPr>
      <w:r>
        <w:t>4.2</w:t>
      </w:r>
      <w:r>
        <w:t>如何开发区块链应用</w:t>
      </w:r>
    </w:p>
    <w:p w14:paraId="59D8724B" w14:textId="77777777" w:rsidR="000438C0" w:rsidRDefault="000438C0" w:rsidP="000438C0">
      <w:pPr>
        <w:pStyle w:val="3"/>
      </w:pPr>
      <w:r>
        <w:t>4.2.1</w:t>
      </w:r>
      <w:r>
        <w:rPr>
          <w:rFonts w:hint="eastAsia"/>
        </w:rPr>
        <w:t>开发</w:t>
      </w:r>
      <w:r>
        <w:t>案例</w:t>
      </w:r>
      <w:r>
        <w:t>1</w:t>
      </w:r>
    </w:p>
    <w:p w14:paraId="5FA57FCF" w14:textId="77777777" w:rsidR="000438C0" w:rsidRPr="002B46E3" w:rsidRDefault="000438C0" w:rsidP="000438C0"/>
    <w:p w14:paraId="6B251CDC" w14:textId="77777777" w:rsidR="000438C0" w:rsidRPr="002B46E3" w:rsidRDefault="000438C0" w:rsidP="000438C0">
      <w:pPr>
        <w:pStyle w:val="3"/>
      </w:pPr>
      <w:r>
        <w:lastRenderedPageBreak/>
        <w:t>4.2.2</w:t>
      </w:r>
      <w:r>
        <w:rPr>
          <w:rFonts w:hint="eastAsia"/>
        </w:rPr>
        <w:t>开发</w:t>
      </w:r>
      <w:r>
        <w:t>案例</w:t>
      </w:r>
      <w:r>
        <w:t>2</w:t>
      </w:r>
    </w:p>
    <w:p w14:paraId="3E7C746D" w14:textId="77777777" w:rsidR="000438C0" w:rsidRDefault="000438C0" w:rsidP="00F1380A">
      <w:pPr>
        <w:rPr>
          <w:shd w:val="clear" w:color="auto" w:fill="FFFFFF"/>
        </w:rPr>
      </w:pPr>
    </w:p>
    <w:p w14:paraId="478B4B32" w14:textId="77777777" w:rsidR="000438C0" w:rsidRDefault="000438C0" w:rsidP="00F1380A">
      <w:pPr>
        <w:rPr>
          <w:shd w:val="clear" w:color="auto" w:fill="FFFFFF"/>
        </w:rPr>
      </w:pPr>
    </w:p>
    <w:p w14:paraId="6020C36C" w14:textId="59084028" w:rsidR="00211860" w:rsidRPr="008B1326" w:rsidRDefault="000438C0" w:rsidP="008B1326">
      <w:pPr>
        <w:pStyle w:val="1"/>
        <w:rPr>
          <w:shd w:val="clear" w:color="auto" w:fill="FFFFFF"/>
        </w:rPr>
      </w:pPr>
      <w:r w:rsidRPr="008B1326">
        <w:rPr>
          <w:shd w:val="clear" w:color="auto" w:fill="FFFFFF"/>
        </w:rPr>
        <w:t>第</w:t>
      </w:r>
      <w:r>
        <w:rPr>
          <w:shd w:val="clear" w:color="auto" w:fill="FFFFFF"/>
        </w:rPr>
        <w:t>5</w:t>
      </w:r>
      <w:r w:rsidR="00B26489" w:rsidRPr="008B1326">
        <w:rPr>
          <w:rFonts w:hint="eastAsia"/>
          <w:shd w:val="clear" w:color="auto" w:fill="FFFFFF"/>
        </w:rPr>
        <w:t>章</w:t>
      </w:r>
      <w:r w:rsidR="00B26489" w:rsidRPr="008B1326">
        <w:rPr>
          <w:shd w:val="clear" w:color="auto" w:fill="FFFFFF"/>
        </w:rPr>
        <w:t xml:space="preserve"> </w:t>
      </w:r>
      <w:r w:rsidR="00366560">
        <w:rPr>
          <w:shd w:val="clear" w:color="auto" w:fill="FFFFFF"/>
        </w:rPr>
        <w:t>走向</w:t>
      </w:r>
      <w:r w:rsidR="00B26489" w:rsidRPr="008B1326">
        <w:rPr>
          <w:rFonts w:hint="eastAsia"/>
          <w:shd w:val="clear" w:color="auto" w:fill="FFFFFF"/>
        </w:rPr>
        <w:t>未来</w:t>
      </w:r>
      <w:r w:rsidR="00B26489" w:rsidRPr="008B1326">
        <w:rPr>
          <w:shd w:val="clear" w:color="auto" w:fill="FFFFFF"/>
        </w:rPr>
        <w:t>之路</w:t>
      </w:r>
    </w:p>
    <w:p w14:paraId="10BD4982" w14:textId="77777777" w:rsidR="00DB2ACF" w:rsidRDefault="00DB2ACF" w:rsidP="0068169C"/>
    <w:p w14:paraId="63E833BF" w14:textId="7AB27235" w:rsidR="00A123E0" w:rsidRDefault="00747889" w:rsidP="00F1380A">
      <w:pPr>
        <w:pStyle w:val="2"/>
      </w:pPr>
      <w:r>
        <w:t>5</w:t>
      </w:r>
      <w:r w:rsidR="00357D69">
        <w:rPr>
          <w:rFonts w:hint="eastAsia"/>
        </w:rPr>
        <w:t>.1</w:t>
      </w:r>
      <w:r w:rsidR="00681E3E">
        <w:rPr>
          <w:rFonts w:hint="eastAsia"/>
        </w:rPr>
        <w:t>社会</w:t>
      </w:r>
      <w:r w:rsidR="00357D69">
        <w:rPr>
          <w:rFonts w:hint="eastAsia"/>
        </w:rPr>
        <w:t>组织开始</w:t>
      </w:r>
      <w:r w:rsidR="00357D69">
        <w:t>走向去中心化</w:t>
      </w:r>
    </w:p>
    <w:p w14:paraId="72D5BE09" w14:textId="2FA5CA9A" w:rsidR="00357D69" w:rsidRDefault="00747889" w:rsidP="00F1380A">
      <w:pPr>
        <w:pStyle w:val="2"/>
      </w:pPr>
      <w:r>
        <w:t>5</w:t>
      </w:r>
      <w:r w:rsidR="00357D69">
        <w:rPr>
          <w:rFonts w:hint="eastAsia"/>
        </w:rPr>
        <w:t>.2</w:t>
      </w:r>
      <w:r w:rsidR="00357D69">
        <w:rPr>
          <w:rFonts w:hint="eastAsia"/>
        </w:rPr>
        <w:t>万物互联</w:t>
      </w:r>
      <w:r w:rsidR="00357D69">
        <w:t>的信息自组织</w:t>
      </w:r>
    </w:p>
    <w:p w14:paraId="35B2430A" w14:textId="4CEDFAA8" w:rsidR="00357D69" w:rsidRDefault="00747889" w:rsidP="00F1380A">
      <w:pPr>
        <w:pStyle w:val="2"/>
      </w:pPr>
      <w:r>
        <w:t>5</w:t>
      </w:r>
      <w:r w:rsidR="00357D69">
        <w:rPr>
          <w:rFonts w:hint="eastAsia"/>
        </w:rPr>
        <w:t>.3</w:t>
      </w:r>
      <w:r w:rsidR="00357D69">
        <w:rPr>
          <w:rFonts w:hint="eastAsia"/>
        </w:rPr>
        <w:t>人的</w:t>
      </w:r>
      <w:r w:rsidR="00357D69">
        <w:t>生产力的再造</w:t>
      </w:r>
    </w:p>
    <w:p w14:paraId="68E83378" w14:textId="393FAC5A" w:rsidR="00357D69" w:rsidRDefault="00747889" w:rsidP="00F1380A">
      <w:pPr>
        <w:pStyle w:val="2"/>
      </w:pPr>
      <w:r>
        <w:t>5</w:t>
      </w:r>
      <w:r w:rsidR="00357D69">
        <w:t>.4</w:t>
      </w:r>
      <w:r w:rsidR="00357D69">
        <w:rPr>
          <w:rFonts w:hint="eastAsia"/>
        </w:rPr>
        <w:t>建立</w:t>
      </w:r>
      <w:r w:rsidR="00357D69">
        <w:t>有效的可信的基础规则下的</w:t>
      </w:r>
      <w:r w:rsidR="00357D69">
        <w:rPr>
          <w:rFonts w:hint="eastAsia"/>
        </w:rPr>
        <w:t>社会</w:t>
      </w:r>
      <w:r w:rsidR="00357D69">
        <w:t>效率提升</w:t>
      </w:r>
    </w:p>
    <w:p w14:paraId="38AB1731" w14:textId="23685ADA" w:rsidR="00357D69" w:rsidRDefault="00747889" w:rsidP="00F1380A">
      <w:pPr>
        <w:pStyle w:val="2"/>
      </w:pPr>
      <w:r>
        <w:t>5</w:t>
      </w:r>
      <w:r w:rsidR="00357D69">
        <w:t>.5</w:t>
      </w:r>
      <w:r w:rsidR="00357D69">
        <w:rPr>
          <w:rFonts w:hint="eastAsia"/>
        </w:rPr>
        <w:t>让</w:t>
      </w:r>
      <w:r w:rsidR="00357D69">
        <w:t>共享经济</w:t>
      </w:r>
      <w:r w:rsidR="00357D69">
        <w:rPr>
          <w:rFonts w:hint="eastAsia"/>
        </w:rPr>
        <w:t>发挥最大</w:t>
      </w:r>
      <w:r w:rsidR="00357D69">
        <w:t>的作用</w:t>
      </w:r>
    </w:p>
    <w:p w14:paraId="73C43B81" w14:textId="3671AB93" w:rsidR="00357D69" w:rsidRDefault="00747889" w:rsidP="00F1380A">
      <w:pPr>
        <w:pStyle w:val="2"/>
      </w:pPr>
      <w:r>
        <w:t>5</w:t>
      </w:r>
      <w:r w:rsidR="00357D69">
        <w:t>.6</w:t>
      </w:r>
      <w:r w:rsidR="00474D71">
        <w:rPr>
          <w:rFonts w:hint="eastAsia"/>
        </w:rPr>
        <w:t>区块</w:t>
      </w:r>
      <w:r w:rsidR="00474D71">
        <w:t>链</w:t>
      </w:r>
      <w:r w:rsidR="00357D69">
        <w:t>带领人类走向光明</w:t>
      </w:r>
      <w:r w:rsidR="00357D69">
        <w:rPr>
          <w:rFonts w:hint="eastAsia"/>
        </w:rPr>
        <w:t>的</w:t>
      </w:r>
      <w:r w:rsidR="00357D69">
        <w:t>未来之路</w:t>
      </w:r>
    </w:p>
    <w:p w14:paraId="1D4426B3" w14:textId="610B8D06" w:rsidR="00357D69" w:rsidRPr="00357D69" w:rsidRDefault="00357D69" w:rsidP="00F1380A"/>
    <w:sectPr w:rsidR="00357D69" w:rsidRPr="00357D69" w:rsidSect="00BB1043">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STSong">
    <w:panose1 w:val="02010600040101010101"/>
    <w:charset w:val="86"/>
    <w:family w:val="auto"/>
    <w:pitch w:val="variable"/>
    <w:sig w:usb0="80000287" w:usb1="280F3C52" w:usb2="00000016" w:usb3="00000000" w:csb0="0004001F" w:csb1="00000000"/>
  </w:font>
  <w:font w:name="微软雅黑">
    <w:charset w:val="88"/>
    <w:family w:val="auto"/>
    <w:pitch w:val="variable"/>
    <w:sig w:usb0="80000287" w:usb1="28CF3C52" w:usb2="00000016" w:usb3="00000000" w:csb0="0014001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SimSun">
    <w:panose1 w:val="02010600030101010101"/>
    <w:charset w:val="86"/>
    <w:family w:val="auto"/>
    <w:pitch w:val="variable"/>
    <w:sig w:usb0="00000003" w:usb1="080E0000" w:usb2="00000010" w:usb3="00000000" w:csb0="00040001" w:csb1="00000000"/>
  </w:font>
  <w:font w:name="Microsoft YaHei">
    <w:altName w:val="MS Mincho"/>
    <w:charset w:val="88"/>
    <w:family w:val="auto"/>
    <w:pitch w:val="fixed"/>
    <w:sig w:usb0="00000001" w:usb1="08080000" w:usb2="00000010" w:usb3="00000000" w:csb0="00100000" w:csb1="00000000"/>
  </w:font>
  <w:font w:name="Courier">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Songti SC">
    <w:panose1 w:val="02010600040101010101"/>
    <w:charset w:val="88"/>
    <w:family w:val="auto"/>
    <w:pitch w:val="variable"/>
    <w:sig w:usb0="00000287" w:usb1="080F0000" w:usb2="00000010" w:usb3="00000000" w:csb0="0014009F" w:csb1="00000000"/>
  </w:font>
  <w:font w:name="STHeiti">
    <w:panose1 w:val="02010600040101010101"/>
    <w:charset w:val="86"/>
    <w:family w:val="auto"/>
    <w:pitch w:val="variable"/>
    <w:sig w:usb0="00000287" w:usb1="080F0000" w:usb2="00000010" w:usb3="00000000" w:csb0="0004009F" w:csb1="00000000"/>
  </w:font>
  <w:font w:name="Arial Unicode MS">
    <w:panose1 w:val="020B0604020202020204"/>
    <w:charset w:val="00"/>
    <w:family w:val="auto"/>
    <w:pitch w:val="variable"/>
    <w:sig w:usb0="F7FFAFFF" w:usb1="E9DFFFFF" w:usb2="0000003F" w:usb3="00000000" w:csb0="003F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5E37B42"/>
    <w:multiLevelType w:val="hybridMultilevel"/>
    <w:tmpl w:val="88EA0F5C"/>
    <w:lvl w:ilvl="0" w:tplc="D46A8ECA">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168066BA"/>
    <w:multiLevelType w:val="hybridMultilevel"/>
    <w:tmpl w:val="F6CA624A"/>
    <w:lvl w:ilvl="0" w:tplc="2D6CFCB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2C2E15E5"/>
    <w:multiLevelType w:val="hybridMultilevel"/>
    <w:tmpl w:val="703E94DC"/>
    <w:lvl w:ilvl="0" w:tplc="2C0E96F2">
      <w:start w:val="6"/>
      <w:numFmt w:val="decimal"/>
      <w:lvlText w:val="%1、"/>
      <w:lvlJc w:val="left"/>
      <w:pPr>
        <w:ind w:left="860" w:hanging="440"/>
      </w:pPr>
      <w:rPr>
        <w:rFonts w:ascii="Arial" w:hAnsi="Arial" w:cs="Arial" w:hint="default"/>
        <w:b/>
        <w:color w:val="262626"/>
        <w:sz w:val="28"/>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2E4E23DB"/>
    <w:multiLevelType w:val="hybridMultilevel"/>
    <w:tmpl w:val="ABCE98AC"/>
    <w:lvl w:ilvl="0" w:tplc="94723F74">
      <w:start w:val="1"/>
      <w:numFmt w:val="decimal"/>
      <w:lvlText w:val="%1、"/>
      <w:lvlJc w:val="left"/>
      <w:pPr>
        <w:ind w:left="1360" w:hanging="720"/>
      </w:pPr>
      <w:rPr>
        <w:rFonts w:hint="default"/>
        <w:b w:val="0"/>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abstractNum w:abstractNumId="6">
    <w:nsid w:val="36493B99"/>
    <w:multiLevelType w:val="hybridMultilevel"/>
    <w:tmpl w:val="5212F9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38E56921"/>
    <w:multiLevelType w:val="multilevel"/>
    <w:tmpl w:val="EB001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AC56670"/>
    <w:multiLevelType w:val="hybridMultilevel"/>
    <w:tmpl w:val="591E38F0"/>
    <w:lvl w:ilvl="0" w:tplc="0844846A">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9">
    <w:nsid w:val="3C6D5E22"/>
    <w:multiLevelType w:val="hybridMultilevel"/>
    <w:tmpl w:val="9C025F0A"/>
    <w:lvl w:ilvl="0" w:tplc="69FC5F26">
      <w:start w:val="1"/>
      <w:numFmt w:val="japaneseCounting"/>
      <w:lvlText w:val="第%1章"/>
      <w:lvlJc w:val="left"/>
      <w:pPr>
        <w:ind w:left="840" w:hanging="84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432645A1"/>
    <w:multiLevelType w:val="multilevel"/>
    <w:tmpl w:val="C74AD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ED61E52"/>
    <w:multiLevelType w:val="multilevel"/>
    <w:tmpl w:val="DD1AEA12"/>
    <w:lvl w:ilvl="0">
      <w:start w:val="1"/>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9"/>
  </w:num>
  <w:num w:numId="3">
    <w:abstractNumId w:val="11"/>
  </w:num>
  <w:num w:numId="4">
    <w:abstractNumId w:val="10"/>
  </w:num>
  <w:num w:numId="5">
    <w:abstractNumId w:val="0"/>
  </w:num>
  <w:num w:numId="6">
    <w:abstractNumId w:val="1"/>
  </w:num>
  <w:num w:numId="7">
    <w:abstractNumId w:val="4"/>
  </w:num>
  <w:num w:numId="8">
    <w:abstractNumId w:val="8"/>
  </w:num>
  <w:num w:numId="9">
    <w:abstractNumId w:val="2"/>
  </w:num>
  <w:num w:numId="10">
    <w:abstractNumId w:val="3"/>
  </w:num>
  <w:num w:numId="11">
    <w:abstractNumId w:val="5"/>
  </w:num>
  <w:num w:numId="12">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用户">
    <w15:presenceInfo w15:providerId="None" w15:userId="Microsoft Office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activeWritingStyle w:appName="MSWord" w:lang="en-US" w:vendorID="64" w:dllVersion="131078" w:nlCheck="1" w:checkStyle="0"/>
  <w:activeWritingStyle w:appName="MSWord" w:lang="zh-CN" w:vendorID="64" w:dllVersion="131077" w:nlCheck="1" w:checkStyle="1"/>
  <w:trackRevisions/>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21A5"/>
    <w:rsid w:val="00000EAF"/>
    <w:rsid w:val="00003D62"/>
    <w:rsid w:val="00022489"/>
    <w:rsid w:val="000244A5"/>
    <w:rsid w:val="00034581"/>
    <w:rsid w:val="000357A8"/>
    <w:rsid w:val="000357D5"/>
    <w:rsid w:val="000438C0"/>
    <w:rsid w:val="000456E5"/>
    <w:rsid w:val="00051E81"/>
    <w:rsid w:val="00053CEB"/>
    <w:rsid w:val="0005426A"/>
    <w:rsid w:val="00057802"/>
    <w:rsid w:val="0006280B"/>
    <w:rsid w:val="00065677"/>
    <w:rsid w:val="000658AB"/>
    <w:rsid w:val="00067E34"/>
    <w:rsid w:val="00076BA4"/>
    <w:rsid w:val="00082E11"/>
    <w:rsid w:val="00090F56"/>
    <w:rsid w:val="00093748"/>
    <w:rsid w:val="00093AF8"/>
    <w:rsid w:val="000A138E"/>
    <w:rsid w:val="000A409C"/>
    <w:rsid w:val="000A44A4"/>
    <w:rsid w:val="000A645F"/>
    <w:rsid w:val="000B3B3D"/>
    <w:rsid w:val="000B585C"/>
    <w:rsid w:val="000B6CE2"/>
    <w:rsid w:val="000B78E1"/>
    <w:rsid w:val="000C1730"/>
    <w:rsid w:val="000C35AE"/>
    <w:rsid w:val="000C575C"/>
    <w:rsid w:val="000C7086"/>
    <w:rsid w:val="000D4AD5"/>
    <w:rsid w:val="000D4E9C"/>
    <w:rsid w:val="000D5996"/>
    <w:rsid w:val="000E2E5D"/>
    <w:rsid w:val="000E7277"/>
    <w:rsid w:val="000E74B1"/>
    <w:rsid w:val="000F13FD"/>
    <w:rsid w:val="000F1784"/>
    <w:rsid w:val="000F2F31"/>
    <w:rsid w:val="000F30BC"/>
    <w:rsid w:val="000F5985"/>
    <w:rsid w:val="000F6110"/>
    <w:rsid w:val="000F76C7"/>
    <w:rsid w:val="00101A4A"/>
    <w:rsid w:val="001053FC"/>
    <w:rsid w:val="00105DAE"/>
    <w:rsid w:val="00111478"/>
    <w:rsid w:val="001316D5"/>
    <w:rsid w:val="0013226C"/>
    <w:rsid w:val="001367A3"/>
    <w:rsid w:val="0014588C"/>
    <w:rsid w:val="0015382B"/>
    <w:rsid w:val="00162E6F"/>
    <w:rsid w:val="0017329A"/>
    <w:rsid w:val="00175161"/>
    <w:rsid w:val="00176F48"/>
    <w:rsid w:val="00180FBB"/>
    <w:rsid w:val="001831CB"/>
    <w:rsid w:val="00183756"/>
    <w:rsid w:val="001861B2"/>
    <w:rsid w:val="00186AB7"/>
    <w:rsid w:val="00192E1F"/>
    <w:rsid w:val="00192E7C"/>
    <w:rsid w:val="0019575D"/>
    <w:rsid w:val="00196341"/>
    <w:rsid w:val="00197DB9"/>
    <w:rsid w:val="001A090C"/>
    <w:rsid w:val="001A2B9B"/>
    <w:rsid w:val="001B3977"/>
    <w:rsid w:val="001C270F"/>
    <w:rsid w:val="001C288C"/>
    <w:rsid w:val="001C5FFF"/>
    <w:rsid w:val="001D03B2"/>
    <w:rsid w:val="001D0486"/>
    <w:rsid w:val="001D6200"/>
    <w:rsid w:val="001D77EC"/>
    <w:rsid w:val="001E04CE"/>
    <w:rsid w:val="001E0E7D"/>
    <w:rsid w:val="001E6706"/>
    <w:rsid w:val="001E6CEF"/>
    <w:rsid w:val="001E74EE"/>
    <w:rsid w:val="00204267"/>
    <w:rsid w:val="002074C4"/>
    <w:rsid w:val="00211860"/>
    <w:rsid w:val="00222DC0"/>
    <w:rsid w:val="00223241"/>
    <w:rsid w:val="00236674"/>
    <w:rsid w:val="00254056"/>
    <w:rsid w:val="00266123"/>
    <w:rsid w:val="00266759"/>
    <w:rsid w:val="00267310"/>
    <w:rsid w:val="002675E4"/>
    <w:rsid w:val="0027225B"/>
    <w:rsid w:val="0027665A"/>
    <w:rsid w:val="0027740C"/>
    <w:rsid w:val="00280192"/>
    <w:rsid w:val="0028560A"/>
    <w:rsid w:val="00286C35"/>
    <w:rsid w:val="002A0FC5"/>
    <w:rsid w:val="002C0221"/>
    <w:rsid w:val="002C2824"/>
    <w:rsid w:val="002C3A81"/>
    <w:rsid w:val="002D5C45"/>
    <w:rsid w:val="002D6167"/>
    <w:rsid w:val="002D6C0F"/>
    <w:rsid w:val="002E54DE"/>
    <w:rsid w:val="002E6096"/>
    <w:rsid w:val="002F020C"/>
    <w:rsid w:val="002F5031"/>
    <w:rsid w:val="002F692D"/>
    <w:rsid w:val="00303F17"/>
    <w:rsid w:val="00305A56"/>
    <w:rsid w:val="003115E3"/>
    <w:rsid w:val="00321C59"/>
    <w:rsid w:val="00323DB9"/>
    <w:rsid w:val="003241F5"/>
    <w:rsid w:val="00326E61"/>
    <w:rsid w:val="0033462A"/>
    <w:rsid w:val="00335F15"/>
    <w:rsid w:val="00340A89"/>
    <w:rsid w:val="00341B19"/>
    <w:rsid w:val="00346853"/>
    <w:rsid w:val="00354729"/>
    <w:rsid w:val="00357D69"/>
    <w:rsid w:val="00366560"/>
    <w:rsid w:val="00395ED7"/>
    <w:rsid w:val="003A5F32"/>
    <w:rsid w:val="003C32B6"/>
    <w:rsid w:val="003D3AE3"/>
    <w:rsid w:val="003D5279"/>
    <w:rsid w:val="003E0F90"/>
    <w:rsid w:val="003E4FCD"/>
    <w:rsid w:val="003E7E78"/>
    <w:rsid w:val="003F22E8"/>
    <w:rsid w:val="003F324B"/>
    <w:rsid w:val="003F333C"/>
    <w:rsid w:val="003F5D39"/>
    <w:rsid w:val="00401335"/>
    <w:rsid w:val="004123DC"/>
    <w:rsid w:val="00422DD1"/>
    <w:rsid w:val="00434D4A"/>
    <w:rsid w:val="00434FD3"/>
    <w:rsid w:val="00442550"/>
    <w:rsid w:val="0044356A"/>
    <w:rsid w:val="004446C4"/>
    <w:rsid w:val="004529D6"/>
    <w:rsid w:val="004560D4"/>
    <w:rsid w:val="00456C95"/>
    <w:rsid w:val="004608CB"/>
    <w:rsid w:val="00460C80"/>
    <w:rsid w:val="004650CE"/>
    <w:rsid w:val="00471912"/>
    <w:rsid w:val="00471FC0"/>
    <w:rsid w:val="00474D71"/>
    <w:rsid w:val="0047626B"/>
    <w:rsid w:val="00483C74"/>
    <w:rsid w:val="004A128C"/>
    <w:rsid w:val="004A3587"/>
    <w:rsid w:val="004A395A"/>
    <w:rsid w:val="004A7159"/>
    <w:rsid w:val="004B681D"/>
    <w:rsid w:val="004C3C9F"/>
    <w:rsid w:val="004C5752"/>
    <w:rsid w:val="004D4DFC"/>
    <w:rsid w:val="004E4C7D"/>
    <w:rsid w:val="004F11EA"/>
    <w:rsid w:val="004F2E03"/>
    <w:rsid w:val="004F34E0"/>
    <w:rsid w:val="004F7A6F"/>
    <w:rsid w:val="00511126"/>
    <w:rsid w:val="00511AED"/>
    <w:rsid w:val="00516A2E"/>
    <w:rsid w:val="00521437"/>
    <w:rsid w:val="0052495E"/>
    <w:rsid w:val="00530ED7"/>
    <w:rsid w:val="00533FC0"/>
    <w:rsid w:val="005344FF"/>
    <w:rsid w:val="00537441"/>
    <w:rsid w:val="00550D84"/>
    <w:rsid w:val="00551849"/>
    <w:rsid w:val="0055233F"/>
    <w:rsid w:val="005525D7"/>
    <w:rsid w:val="005535A7"/>
    <w:rsid w:val="005539E3"/>
    <w:rsid w:val="00553BFB"/>
    <w:rsid w:val="00554F7A"/>
    <w:rsid w:val="005618C5"/>
    <w:rsid w:val="00577E2E"/>
    <w:rsid w:val="005808E1"/>
    <w:rsid w:val="00581B0E"/>
    <w:rsid w:val="005906AC"/>
    <w:rsid w:val="005A1A67"/>
    <w:rsid w:val="005A2911"/>
    <w:rsid w:val="005A3484"/>
    <w:rsid w:val="005A72EF"/>
    <w:rsid w:val="005B0076"/>
    <w:rsid w:val="005B22E8"/>
    <w:rsid w:val="005B3D64"/>
    <w:rsid w:val="005C337A"/>
    <w:rsid w:val="005C368D"/>
    <w:rsid w:val="005E4574"/>
    <w:rsid w:val="005E7AFB"/>
    <w:rsid w:val="005E7EA9"/>
    <w:rsid w:val="005F0CF9"/>
    <w:rsid w:val="005F1E05"/>
    <w:rsid w:val="005F4C70"/>
    <w:rsid w:val="005F7102"/>
    <w:rsid w:val="006011C2"/>
    <w:rsid w:val="0060141F"/>
    <w:rsid w:val="006047F3"/>
    <w:rsid w:val="00605108"/>
    <w:rsid w:val="006053F5"/>
    <w:rsid w:val="00612E0D"/>
    <w:rsid w:val="00613E5A"/>
    <w:rsid w:val="00614090"/>
    <w:rsid w:val="00617952"/>
    <w:rsid w:val="00622BD4"/>
    <w:rsid w:val="00626EF9"/>
    <w:rsid w:val="00633C3A"/>
    <w:rsid w:val="006369E3"/>
    <w:rsid w:val="006370E3"/>
    <w:rsid w:val="00652E81"/>
    <w:rsid w:val="00661020"/>
    <w:rsid w:val="00666941"/>
    <w:rsid w:val="00667610"/>
    <w:rsid w:val="006708DA"/>
    <w:rsid w:val="00670A05"/>
    <w:rsid w:val="00671B7D"/>
    <w:rsid w:val="00675A5B"/>
    <w:rsid w:val="0068169C"/>
    <w:rsid w:val="00681D0B"/>
    <w:rsid w:val="00681E3E"/>
    <w:rsid w:val="0068250E"/>
    <w:rsid w:val="00682E98"/>
    <w:rsid w:val="0068325B"/>
    <w:rsid w:val="006868E8"/>
    <w:rsid w:val="00694DD6"/>
    <w:rsid w:val="006978A5"/>
    <w:rsid w:val="006A037C"/>
    <w:rsid w:val="006B0908"/>
    <w:rsid w:val="006B5CCB"/>
    <w:rsid w:val="006C0412"/>
    <w:rsid w:val="006C2308"/>
    <w:rsid w:val="006C4FDD"/>
    <w:rsid w:val="006D2003"/>
    <w:rsid w:val="006E23AD"/>
    <w:rsid w:val="006E3CFD"/>
    <w:rsid w:val="006E599D"/>
    <w:rsid w:val="006F018D"/>
    <w:rsid w:val="006F19E7"/>
    <w:rsid w:val="006F305B"/>
    <w:rsid w:val="006F7A0F"/>
    <w:rsid w:val="00703955"/>
    <w:rsid w:val="00703B21"/>
    <w:rsid w:val="007059FC"/>
    <w:rsid w:val="00707BF6"/>
    <w:rsid w:val="007112F2"/>
    <w:rsid w:val="0071576F"/>
    <w:rsid w:val="0071580E"/>
    <w:rsid w:val="00715F98"/>
    <w:rsid w:val="007240A3"/>
    <w:rsid w:val="00727718"/>
    <w:rsid w:val="00727BF0"/>
    <w:rsid w:val="00727F7E"/>
    <w:rsid w:val="007453C1"/>
    <w:rsid w:val="00747889"/>
    <w:rsid w:val="00753CE0"/>
    <w:rsid w:val="007670E4"/>
    <w:rsid w:val="0077016F"/>
    <w:rsid w:val="007718F0"/>
    <w:rsid w:val="007731A4"/>
    <w:rsid w:val="0077367B"/>
    <w:rsid w:val="00776027"/>
    <w:rsid w:val="00790516"/>
    <w:rsid w:val="00791ADE"/>
    <w:rsid w:val="00796802"/>
    <w:rsid w:val="007A04B1"/>
    <w:rsid w:val="007A440F"/>
    <w:rsid w:val="007A6EF4"/>
    <w:rsid w:val="007A73C3"/>
    <w:rsid w:val="007B6AEC"/>
    <w:rsid w:val="007C2A29"/>
    <w:rsid w:val="007C5D93"/>
    <w:rsid w:val="007E0200"/>
    <w:rsid w:val="007E353D"/>
    <w:rsid w:val="007E3DDA"/>
    <w:rsid w:val="007E53DC"/>
    <w:rsid w:val="007E6AD8"/>
    <w:rsid w:val="007F325E"/>
    <w:rsid w:val="007F386C"/>
    <w:rsid w:val="007F4D69"/>
    <w:rsid w:val="00802220"/>
    <w:rsid w:val="00807BD2"/>
    <w:rsid w:val="008155D2"/>
    <w:rsid w:val="00826386"/>
    <w:rsid w:val="008279C7"/>
    <w:rsid w:val="008310EA"/>
    <w:rsid w:val="008323C1"/>
    <w:rsid w:val="00837927"/>
    <w:rsid w:val="0084400A"/>
    <w:rsid w:val="00845691"/>
    <w:rsid w:val="00852004"/>
    <w:rsid w:val="0086364B"/>
    <w:rsid w:val="00871E55"/>
    <w:rsid w:val="0087327C"/>
    <w:rsid w:val="00874140"/>
    <w:rsid w:val="0088121E"/>
    <w:rsid w:val="0088378D"/>
    <w:rsid w:val="00884F28"/>
    <w:rsid w:val="00885A8D"/>
    <w:rsid w:val="00886F5E"/>
    <w:rsid w:val="00887BCA"/>
    <w:rsid w:val="0089403F"/>
    <w:rsid w:val="008B0DC2"/>
    <w:rsid w:val="008B1326"/>
    <w:rsid w:val="008B1E6A"/>
    <w:rsid w:val="008B1E95"/>
    <w:rsid w:val="008B3F2D"/>
    <w:rsid w:val="008C5CCE"/>
    <w:rsid w:val="008D4F10"/>
    <w:rsid w:val="008F4A47"/>
    <w:rsid w:val="00900175"/>
    <w:rsid w:val="00902EEF"/>
    <w:rsid w:val="00906F53"/>
    <w:rsid w:val="00907640"/>
    <w:rsid w:val="009150F8"/>
    <w:rsid w:val="0092417D"/>
    <w:rsid w:val="00924563"/>
    <w:rsid w:val="00924654"/>
    <w:rsid w:val="00925F1B"/>
    <w:rsid w:val="00933FFE"/>
    <w:rsid w:val="00935968"/>
    <w:rsid w:val="00937B47"/>
    <w:rsid w:val="00937F11"/>
    <w:rsid w:val="00940965"/>
    <w:rsid w:val="009422B8"/>
    <w:rsid w:val="0094259C"/>
    <w:rsid w:val="0094261C"/>
    <w:rsid w:val="00947B8B"/>
    <w:rsid w:val="00953E55"/>
    <w:rsid w:val="00966B02"/>
    <w:rsid w:val="00972134"/>
    <w:rsid w:val="0097383A"/>
    <w:rsid w:val="00974589"/>
    <w:rsid w:val="0097668E"/>
    <w:rsid w:val="00980222"/>
    <w:rsid w:val="00984AE3"/>
    <w:rsid w:val="00985603"/>
    <w:rsid w:val="00986BBD"/>
    <w:rsid w:val="00991365"/>
    <w:rsid w:val="009978CA"/>
    <w:rsid w:val="009A1FE8"/>
    <w:rsid w:val="009B1929"/>
    <w:rsid w:val="009C31C0"/>
    <w:rsid w:val="009C394D"/>
    <w:rsid w:val="009D100D"/>
    <w:rsid w:val="009E6048"/>
    <w:rsid w:val="009E6112"/>
    <w:rsid w:val="009E7919"/>
    <w:rsid w:val="009F24B9"/>
    <w:rsid w:val="00A050F5"/>
    <w:rsid w:val="00A123E0"/>
    <w:rsid w:val="00A1784C"/>
    <w:rsid w:val="00A23127"/>
    <w:rsid w:val="00A23D8F"/>
    <w:rsid w:val="00A45ED6"/>
    <w:rsid w:val="00A462EB"/>
    <w:rsid w:val="00A46408"/>
    <w:rsid w:val="00A4777B"/>
    <w:rsid w:val="00A571EF"/>
    <w:rsid w:val="00A64A57"/>
    <w:rsid w:val="00A70673"/>
    <w:rsid w:val="00A71F61"/>
    <w:rsid w:val="00A7347E"/>
    <w:rsid w:val="00A96F53"/>
    <w:rsid w:val="00AA3CFC"/>
    <w:rsid w:val="00AA5408"/>
    <w:rsid w:val="00AC0496"/>
    <w:rsid w:val="00AC09F7"/>
    <w:rsid w:val="00AD0243"/>
    <w:rsid w:val="00AD5635"/>
    <w:rsid w:val="00AE350F"/>
    <w:rsid w:val="00AE66D7"/>
    <w:rsid w:val="00AE7256"/>
    <w:rsid w:val="00B030DE"/>
    <w:rsid w:val="00B07FB2"/>
    <w:rsid w:val="00B128DB"/>
    <w:rsid w:val="00B12906"/>
    <w:rsid w:val="00B16AEE"/>
    <w:rsid w:val="00B204A8"/>
    <w:rsid w:val="00B21093"/>
    <w:rsid w:val="00B22F78"/>
    <w:rsid w:val="00B26489"/>
    <w:rsid w:val="00B265EB"/>
    <w:rsid w:val="00B35222"/>
    <w:rsid w:val="00B4413E"/>
    <w:rsid w:val="00B45CDE"/>
    <w:rsid w:val="00B46071"/>
    <w:rsid w:val="00B47819"/>
    <w:rsid w:val="00B5067A"/>
    <w:rsid w:val="00B5322B"/>
    <w:rsid w:val="00B55B21"/>
    <w:rsid w:val="00B5601E"/>
    <w:rsid w:val="00B57E5F"/>
    <w:rsid w:val="00B64ED5"/>
    <w:rsid w:val="00B674C4"/>
    <w:rsid w:val="00B803BA"/>
    <w:rsid w:val="00B81FE3"/>
    <w:rsid w:val="00B835A6"/>
    <w:rsid w:val="00B86431"/>
    <w:rsid w:val="00B92F69"/>
    <w:rsid w:val="00B96237"/>
    <w:rsid w:val="00BA352A"/>
    <w:rsid w:val="00BA4419"/>
    <w:rsid w:val="00BB1043"/>
    <w:rsid w:val="00BB2363"/>
    <w:rsid w:val="00BB2F5C"/>
    <w:rsid w:val="00BB51C6"/>
    <w:rsid w:val="00BC1EBF"/>
    <w:rsid w:val="00BC1F9D"/>
    <w:rsid w:val="00BD4573"/>
    <w:rsid w:val="00BE11D4"/>
    <w:rsid w:val="00BE2010"/>
    <w:rsid w:val="00BE6A40"/>
    <w:rsid w:val="00BE7008"/>
    <w:rsid w:val="00BF5AA7"/>
    <w:rsid w:val="00C103E1"/>
    <w:rsid w:val="00C22A58"/>
    <w:rsid w:val="00C2300E"/>
    <w:rsid w:val="00C2620A"/>
    <w:rsid w:val="00C26B05"/>
    <w:rsid w:val="00C3550F"/>
    <w:rsid w:val="00C3681B"/>
    <w:rsid w:val="00C44859"/>
    <w:rsid w:val="00C52675"/>
    <w:rsid w:val="00C548DD"/>
    <w:rsid w:val="00C54A68"/>
    <w:rsid w:val="00C6015E"/>
    <w:rsid w:val="00C622C9"/>
    <w:rsid w:val="00C75759"/>
    <w:rsid w:val="00C8380B"/>
    <w:rsid w:val="00C95618"/>
    <w:rsid w:val="00C960AF"/>
    <w:rsid w:val="00C96681"/>
    <w:rsid w:val="00CA6FB9"/>
    <w:rsid w:val="00CB222E"/>
    <w:rsid w:val="00CB3C6A"/>
    <w:rsid w:val="00CD4060"/>
    <w:rsid w:val="00CE65B7"/>
    <w:rsid w:val="00CF331A"/>
    <w:rsid w:val="00D05811"/>
    <w:rsid w:val="00D21ED3"/>
    <w:rsid w:val="00D30F54"/>
    <w:rsid w:val="00D32A84"/>
    <w:rsid w:val="00D35056"/>
    <w:rsid w:val="00D40A45"/>
    <w:rsid w:val="00D40AF2"/>
    <w:rsid w:val="00D40D23"/>
    <w:rsid w:val="00D42250"/>
    <w:rsid w:val="00D44AF0"/>
    <w:rsid w:val="00D475C1"/>
    <w:rsid w:val="00D54C76"/>
    <w:rsid w:val="00D57A8E"/>
    <w:rsid w:val="00D6045E"/>
    <w:rsid w:val="00D65D58"/>
    <w:rsid w:val="00D74B20"/>
    <w:rsid w:val="00D76742"/>
    <w:rsid w:val="00D8513C"/>
    <w:rsid w:val="00D90C7C"/>
    <w:rsid w:val="00D94D6D"/>
    <w:rsid w:val="00DA21E4"/>
    <w:rsid w:val="00DA5D7B"/>
    <w:rsid w:val="00DA6713"/>
    <w:rsid w:val="00DA7B50"/>
    <w:rsid w:val="00DB0321"/>
    <w:rsid w:val="00DB2ACF"/>
    <w:rsid w:val="00DB5CC0"/>
    <w:rsid w:val="00DC26A0"/>
    <w:rsid w:val="00DC6C8B"/>
    <w:rsid w:val="00DC72B7"/>
    <w:rsid w:val="00DE454A"/>
    <w:rsid w:val="00DE5226"/>
    <w:rsid w:val="00DE7560"/>
    <w:rsid w:val="00E00D40"/>
    <w:rsid w:val="00E02CC3"/>
    <w:rsid w:val="00E064E4"/>
    <w:rsid w:val="00E106F5"/>
    <w:rsid w:val="00E2139C"/>
    <w:rsid w:val="00E331DE"/>
    <w:rsid w:val="00E34FD3"/>
    <w:rsid w:val="00E3667B"/>
    <w:rsid w:val="00E43E35"/>
    <w:rsid w:val="00E516DE"/>
    <w:rsid w:val="00E553AC"/>
    <w:rsid w:val="00E60778"/>
    <w:rsid w:val="00E63AE0"/>
    <w:rsid w:val="00E71801"/>
    <w:rsid w:val="00E73B00"/>
    <w:rsid w:val="00E7653B"/>
    <w:rsid w:val="00E83220"/>
    <w:rsid w:val="00E84586"/>
    <w:rsid w:val="00E86076"/>
    <w:rsid w:val="00E9496E"/>
    <w:rsid w:val="00EA2CC6"/>
    <w:rsid w:val="00EA427C"/>
    <w:rsid w:val="00EA66CB"/>
    <w:rsid w:val="00EA6B41"/>
    <w:rsid w:val="00EA7CA2"/>
    <w:rsid w:val="00EB21A5"/>
    <w:rsid w:val="00EB271A"/>
    <w:rsid w:val="00EB35BE"/>
    <w:rsid w:val="00EB7E66"/>
    <w:rsid w:val="00EC02E1"/>
    <w:rsid w:val="00EC109E"/>
    <w:rsid w:val="00EC260A"/>
    <w:rsid w:val="00ED03F2"/>
    <w:rsid w:val="00ED0BCD"/>
    <w:rsid w:val="00ED208F"/>
    <w:rsid w:val="00EE5738"/>
    <w:rsid w:val="00EE6DD0"/>
    <w:rsid w:val="00EF0A76"/>
    <w:rsid w:val="00EF207B"/>
    <w:rsid w:val="00EF41BC"/>
    <w:rsid w:val="00EF7679"/>
    <w:rsid w:val="00EF7D4E"/>
    <w:rsid w:val="00F016E6"/>
    <w:rsid w:val="00F01C5F"/>
    <w:rsid w:val="00F05900"/>
    <w:rsid w:val="00F07555"/>
    <w:rsid w:val="00F10D1D"/>
    <w:rsid w:val="00F114BC"/>
    <w:rsid w:val="00F1380A"/>
    <w:rsid w:val="00F14340"/>
    <w:rsid w:val="00F163BA"/>
    <w:rsid w:val="00F268CA"/>
    <w:rsid w:val="00F353B9"/>
    <w:rsid w:val="00F36CD8"/>
    <w:rsid w:val="00F376A5"/>
    <w:rsid w:val="00F4181D"/>
    <w:rsid w:val="00F44E5B"/>
    <w:rsid w:val="00F45846"/>
    <w:rsid w:val="00F45B96"/>
    <w:rsid w:val="00F50002"/>
    <w:rsid w:val="00F5431B"/>
    <w:rsid w:val="00F606EE"/>
    <w:rsid w:val="00F620E8"/>
    <w:rsid w:val="00F70DD9"/>
    <w:rsid w:val="00F72F58"/>
    <w:rsid w:val="00F81261"/>
    <w:rsid w:val="00F87155"/>
    <w:rsid w:val="00F87B8C"/>
    <w:rsid w:val="00FA0737"/>
    <w:rsid w:val="00FA105A"/>
    <w:rsid w:val="00FB611E"/>
    <w:rsid w:val="00FC255E"/>
    <w:rsid w:val="00FC5365"/>
    <w:rsid w:val="00FE1FC5"/>
    <w:rsid w:val="00FE7F83"/>
    <w:rsid w:val="00FF1903"/>
    <w:rsid w:val="00FF67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C9E71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369E3"/>
    <w:rPr>
      <w:rFonts w:ascii="Times New Roman" w:hAnsi="Times New Roman" w:cs="Times New Roman"/>
      <w:kern w:val="0"/>
    </w:rPr>
  </w:style>
  <w:style w:type="paragraph" w:styleId="1">
    <w:name w:val="heading 1"/>
    <w:basedOn w:val="a"/>
    <w:next w:val="a"/>
    <w:link w:val="10"/>
    <w:uiPriority w:val="9"/>
    <w:qFormat/>
    <w:rsid w:val="007112F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112F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553A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7367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24654"/>
    <w:pPr>
      <w:widowControl w:val="0"/>
      <w:ind w:firstLineChars="200" w:firstLine="420"/>
      <w:jc w:val="both"/>
    </w:pPr>
    <w:rPr>
      <w:rFonts w:asciiTheme="minorHAnsi" w:hAnsiTheme="minorHAnsi" w:cstheme="minorBidi"/>
      <w:kern w:val="2"/>
    </w:rPr>
  </w:style>
  <w:style w:type="character" w:customStyle="1" w:styleId="10">
    <w:name w:val="标题 1字符"/>
    <w:basedOn w:val="a0"/>
    <w:link w:val="1"/>
    <w:uiPriority w:val="9"/>
    <w:rsid w:val="007112F2"/>
    <w:rPr>
      <w:rFonts w:ascii="Times New Roman" w:hAnsi="Times New Roman" w:cs="Times New Roman"/>
      <w:b/>
      <w:bCs/>
      <w:kern w:val="44"/>
      <w:sz w:val="44"/>
      <w:szCs w:val="44"/>
    </w:rPr>
  </w:style>
  <w:style w:type="character" w:customStyle="1" w:styleId="20">
    <w:name w:val="标题 2字符"/>
    <w:basedOn w:val="a0"/>
    <w:link w:val="2"/>
    <w:uiPriority w:val="9"/>
    <w:rsid w:val="007112F2"/>
    <w:rPr>
      <w:rFonts w:asciiTheme="majorHAnsi" w:eastAsiaTheme="majorEastAsia" w:hAnsiTheme="majorHAnsi" w:cstheme="majorBidi"/>
      <w:b/>
      <w:bCs/>
      <w:kern w:val="0"/>
      <w:sz w:val="32"/>
      <w:szCs w:val="32"/>
    </w:rPr>
  </w:style>
  <w:style w:type="paragraph" w:styleId="a4">
    <w:name w:val="TOC Heading"/>
    <w:basedOn w:val="1"/>
    <w:next w:val="a"/>
    <w:uiPriority w:val="39"/>
    <w:unhideWhenUsed/>
    <w:qFormat/>
    <w:rsid w:val="0027665A"/>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27665A"/>
    <w:pPr>
      <w:ind w:left="240"/>
    </w:pPr>
    <w:rPr>
      <w:rFonts w:asciiTheme="minorHAnsi" w:hAnsiTheme="minorHAnsi"/>
      <w:b/>
      <w:sz w:val="22"/>
      <w:szCs w:val="22"/>
    </w:rPr>
  </w:style>
  <w:style w:type="paragraph" w:styleId="11">
    <w:name w:val="toc 1"/>
    <w:basedOn w:val="a"/>
    <w:next w:val="a"/>
    <w:autoRedefine/>
    <w:uiPriority w:val="39"/>
    <w:unhideWhenUsed/>
    <w:rsid w:val="0027665A"/>
    <w:pPr>
      <w:spacing w:before="120"/>
    </w:pPr>
    <w:rPr>
      <w:rFonts w:asciiTheme="minorHAnsi" w:hAnsiTheme="minorHAnsi"/>
      <w:b/>
    </w:rPr>
  </w:style>
  <w:style w:type="paragraph" w:styleId="31">
    <w:name w:val="toc 3"/>
    <w:basedOn w:val="a"/>
    <w:next w:val="a"/>
    <w:autoRedefine/>
    <w:uiPriority w:val="39"/>
    <w:unhideWhenUsed/>
    <w:rsid w:val="0027665A"/>
    <w:pPr>
      <w:ind w:left="480"/>
    </w:pPr>
    <w:rPr>
      <w:rFonts w:asciiTheme="minorHAnsi" w:hAnsiTheme="minorHAnsi"/>
      <w:sz w:val="22"/>
      <w:szCs w:val="22"/>
    </w:rPr>
  </w:style>
  <w:style w:type="paragraph" w:styleId="41">
    <w:name w:val="toc 4"/>
    <w:basedOn w:val="a"/>
    <w:next w:val="a"/>
    <w:autoRedefine/>
    <w:uiPriority w:val="39"/>
    <w:semiHidden/>
    <w:unhideWhenUsed/>
    <w:rsid w:val="0027665A"/>
    <w:pPr>
      <w:ind w:left="720"/>
    </w:pPr>
    <w:rPr>
      <w:rFonts w:asciiTheme="minorHAnsi" w:hAnsiTheme="minorHAnsi"/>
      <w:sz w:val="20"/>
      <w:szCs w:val="20"/>
    </w:rPr>
  </w:style>
  <w:style w:type="paragraph" w:styleId="5">
    <w:name w:val="toc 5"/>
    <w:basedOn w:val="a"/>
    <w:next w:val="a"/>
    <w:autoRedefine/>
    <w:uiPriority w:val="39"/>
    <w:semiHidden/>
    <w:unhideWhenUsed/>
    <w:rsid w:val="0027665A"/>
    <w:pPr>
      <w:ind w:left="960"/>
    </w:pPr>
    <w:rPr>
      <w:rFonts w:asciiTheme="minorHAnsi" w:hAnsiTheme="minorHAnsi"/>
      <w:sz w:val="20"/>
      <w:szCs w:val="20"/>
    </w:rPr>
  </w:style>
  <w:style w:type="paragraph" w:styleId="6">
    <w:name w:val="toc 6"/>
    <w:basedOn w:val="a"/>
    <w:next w:val="a"/>
    <w:autoRedefine/>
    <w:uiPriority w:val="39"/>
    <w:semiHidden/>
    <w:unhideWhenUsed/>
    <w:rsid w:val="0027665A"/>
    <w:pPr>
      <w:ind w:left="1200"/>
    </w:pPr>
    <w:rPr>
      <w:rFonts w:asciiTheme="minorHAnsi" w:hAnsiTheme="minorHAnsi"/>
      <w:sz w:val="20"/>
      <w:szCs w:val="20"/>
    </w:rPr>
  </w:style>
  <w:style w:type="paragraph" w:styleId="7">
    <w:name w:val="toc 7"/>
    <w:basedOn w:val="a"/>
    <w:next w:val="a"/>
    <w:autoRedefine/>
    <w:uiPriority w:val="39"/>
    <w:semiHidden/>
    <w:unhideWhenUsed/>
    <w:rsid w:val="0027665A"/>
    <w:pPr>
      <w:ind w:left="1440"/>
    </w:pPr>
    <w:rPr>
      <w:rFonts w:asciiTheme="minorHAnsi" w:hAnsiTheme="minorHAnsi"/>
      <w:sz w:val="20"/>
      <w:szCs w:val="20"/>
    </w:rPr>
  </w:style>
  <w:style w:type="paragraph" w:styleId="8">
    <w:name w:val="toc 8"/>
    <w:basedOn w:val="a"/>
    <w:next w:val="a"/>
    <w:autoRedefine/>
    <w:uiPriority w:val="39"/>
    <w:semiHidden/>
    <w:unhideWhenUsed/>
    <w:rsid w:val="0027665A"/>
    <w:pPr>
      <w:ind w:left="1680"/>
    </w:pPr>
    <w:rPr>
      <w:rFonts w:asciiTheme="minorHAnsi" w:hAnsiTheme="minorHAnsi"/>
      <w:sz w:val="20"/>
      <w:szCs w:val="20"/>
    </w:rPr>
  </w:style>
  <w:style w:type="paragraph" w:styleId="9">
    <w:name w:val="toc 9"/>
    <w:basedOn w:val="a"/>
    <w:next w:val="a"/>
    <w:autoRedefine/>
    <w:uiPriority w:val="39"/>
    <w:semiHidden/>
    <w:unhideWhenUsed/>
    <w:rsid w:val="0027665A"/>
    <w:pPr>
      <w:ind w:left="1920"/>
    </w:pPr>
    <w:rPr>
      <w:rFonts w:asciiTheme="minorHAnsi" w:hAnsiTheme="minorHAnsi"/>
      <w:sz w:val="20"/>
      <w:szCs w:val="20"/>
    </w:rPr>
  </w:style>
  <w:style w:type="paragraph" w:styleId="a5">
    <w:name w:val="Document Map"/>
    <w:basedOn w:val="a"/>
    <w:link w:val="a6"/>
    <w:uiPriority w:val="99"/>
    <w:semiHidden/>
    <w:unhideWhenUsed/>
    <w:rsid w:val="00D54C76"/>
  </w:style>
  <w:style w:type="character" w:customStyle="1" w:styleId="a6">
    <w:name w:val="文档结构图字符"/>
    <w:basedOn w:val="a0"/>
    <w:link w:val="a5"/>
    <w:uiPriority w:val="99"/>
    <w:semiHidden/>
    <w:rsid w:val="00D54C76"/>
    <w:rPr>
      <w:rFonts w:ascii="Times New Roman" w:hAnsi="Times New Roman" w:cs="Times New Roman"/>
      <w:kern w:val="0"/>
    </w:rPr>
  </w:style>
  <w:style w:type="paragraph" w:styleId="a7">
    <w:name w:val="Normal (Web)"/>
    <w:basedOn w:val="a"/>
    <w:uiPriority w:val="99"/>
    <w:unhideWhenUsed/>
    <w:rsid w:val="00EA66CB"/>
    <w:pPr>
      <w:spacing w:before="100" w:beforeAutospacing="1" w:after="100" w:afterAutospacing="1"/>
    </w:pPr>
  </w:style>
  <w:style w:type="character" w:styleId="a8">
    <w:name w:val="Strong"/>
    <w:basedOn w:val="a0"/>
    <w:uiPriority w:val="22"/>
    <w:qFormat/>
    <w:rsid w:val="00EA66CB"/>
    <w:rPr>
      <w:b/>
      <w:bCs/>
    </w:rPr>
  </w:style>
  <w:style w:type="character" w:customStyle="1" w:styleId="30">
    <w:name w:val="标题 3字符"/>
    <w:basedOn w:val="a0"/>
    <w:link w:val="3"/>
    <w:uiPriority w:val="9"/>
    <w:rsid w:val="00E553AC"/>
    <w:rPr>
      <w:rFonts w:ascii="Times New Roman" w:hAnsi="Times New Roman" w:cs="Times New Roman"/>
      <w:b/>
      <w:bCs/>
      <w:kern w:val="0"/>
      <w:sz w:val="32"/>
      <w:szCs w:val="32"/>
    </w:rPr>
  </w:style>
  <w:style w:type="character" w:styleId="a9">
    <w:name w:val="Hyperlink"/>
    <w:basedOn w:val="a0"/>
    <w:uiPriority w:val="99"/>
    <w:unhideWhenUsed/>
    <w:rsid w:val="004E4C7D"/>
    <w:rPr>
      <w:color w:val="0563C1" w:themeColor="hyperlink"/>
      <w:u w:val="single"/>
    </w:rPr>
  </w:style>
  <w:style w:type="character" w:styleId="HTML">
    <w:name w:val="HTML Code"/>
    <w:basedOn w:val="a0"/>
    <w:uiPriority w:val="99"/>
    <w:semiHidden/>
    <w:unhideWhenUsed/>
    <w:rsid w:val="00FF67D6"/>
    <w:rPr>
      <w:rFonts w:ascii="Courier New" w:eastAsiaTheme="minorEastAsia" w:hAnsi="Courier New" w:cs="Courier New"/>
      <w:sz w:val="20"/>
      <w:szCs w:val="20"/>
    </w:rPr>
  </w:style>
  <w:style w:type="character" w:styleId="aa">
    <w:name w:val="Emphasis"/>
    <w:basedOn w:val="a0"/>
    <w:uiPriority w:val="20"/>
    <w:qFormat/>
    <w:rsid w:val="00A571EF"/>
    <w:rPr>
      <w:i/>
      <w:iCs/>
    </w:rPr>
  </w:style>
  <w:style w:type="paragraph" w:styleId="ab">
    <w:name w:val="Revision"/>
    <w:hidden/>
    <w:uiPriority w:val="99"/>
    <w:semiHidden/>
    <w:rsid w:val="009E7919"/>
    <w:rPr>
      <w:rFonts w:ascii="Times New Roman" w:hAnsi="Times New Roman" w:cs="Times New Roman"/>
      <w:kern w:val="0"/>
    </w:rPr>
  </w:style>
  <w:style w:type="character" w:customStyle="1" w:styleId="40">
    <w:name w:val="标题 4字符"/>
    <w:basedOn w:val="a0"/>
    <w:link w:val="4"/>
    <w:uiPriority w:val="9"/>
    <w:rsid w:val="0077367B"/>
    <w:rPr>
      <w:rFonts w:asciiTheme="majorHAnsi" w:eastAsiaTheme="majorEastAsia" w:hAnsiTheme="majorHAnsi" w:cstheme="majorBidi"/>
      <w:b/>
      <w:bCs/>
      <w:kern w:val="0"/>
      <w:sz w:val="28"/>
      <w:szCs w:val="28"/>
    </w:rPr>
  </w:style>
  <w:style w:type="character" w:customStyle="1" w:styleId="apple-converted-space">
    <w:name w:val="apple-converted-space"/>
    <w:basedOn w:val="a0"/>
    <w:rsid w:val="007718F0"/>
  </w:style>
  <w:style w:type="paragraph" w:styleId="ac">
    <w:name w:val="Balloon Text"/>
    <w:basedOn w:val="a"/>
    <w:link w:val="ad"/>
    <w:uiPriority w:val="99"/>
    <w:semiHidden/>
    <w:unhideWhenUsed/>
    <w:rsid w:val="00105DAE"/>
    <w:rPr>
      <w:sz w:val="18"/>
      <w:szCs w:val="18"/>
    </w:rPr>
  </w:style>
  <w:style w:type="character" w:customStyle="1" w:styleId="ad">
    <w:name w:val="批注框文本字符"/>
    <w:basedOn w:val="a0"/>
    <w:link w:val="ac"/>
    <w:uiPriority w:val="99"/>
    <w:semiHidden/>
    <w:rsid w:val="00105DAE"/>
    <w:rPr>
      <w:rFonts w:ascii="Times New Roman" w:hAnsi="Times New Roman"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9353">
      <w:bodyDiv w:val="1"/>
      <w:marLeft w:val="0"/>
      <w:marRight w:val="0"/>
      <w:marTop w:val="0"/>
      <w:marBottom w:val="0"/>
      <w:divBdr>
        <w:top w:val="none" w:sz="0" w:space="0" w:color="auto"/>
        <w:left w:val="none" w:sz="0" w:space="0" w:color="auto"/>
        <w:bottom w:val="none" w:sz="0" w:space="0" w:color="auto"/>
        <w:right w:val="none" w:sz="0" w:space="0" w:color="auto"/>
      </w:divBdr>
    </w:div>
    <w:div w:id="79641152">
      <w:bodyDiv w:val="1"/>
      <w:marLeft w:val="0"/>
      <w:marRight w:val="0"/>
      <w:marTop w:val="0"/>
      <w:marBottom w:val="0"/>
      <w:divBdr>
        <w:top w:val="none" w:sz="0" w:space="0" w:color="auto"/>
        <w:left w:val="none" w:sz="0" w:space="0" w:color="auto"/>
        <w:bottom w:val="none" w:sz="0" w:space="0" w:color="auto"/>
        <w:right w:val="none" w:sz="0" w:space="0" w:color="auto"/>
      </w:divBdr>
    </w:div>
    <w:div w:id="84301871">
      <w:bodyDiv w:val="1"/>
      <w:marLeft w:val="0"/>
      <w:marRight w:val="0"/>
      <w:marTop w:val="0"/>
      <w:marBottom w:val="0"/>
      <w:divBdr>
        <w:top w:val="none" w:sz="0" w:space="0" w:color="auto"/>
        <w:left w:val="none" w:sz="0" w:space="0" w:color="auto"/>
        <w:bottom w:val="none" w:sz="0" w:space="0" w:color="auto"/>
        <w:right w:val="none" w:sz="0" w:space="0" w:color="auto"/>
      </w:divBdr>
    </w:div>
    <w:div w:id="85422879">
      <w:bodyDiv w:val="1"/>
      <w:marLeft w:val="0"/>
      <w:marRight w:val="0"/>
      <w:marTop w:val="0"/>
      <w:marBottom w:val="0"/>
      <w:divBdr>
        <w:top w:val="none" w:sz="0" w:space="0" w:color="auto"/>
        <w:left w:val="none" w:sz="0" w:space="0" w:color="auto"/>
        <w:bottom w:val="none" w:sz="0" w:space="0" w:color="auto"/>
        <w:right w:val="none" w:sz="0" w:space="0" w:color="auto"/>
      </w:divBdr>
    </w:div>
    <w:div w:id="109015871">
      <w:bodyDiv w:val="1"/>
      <w:marLeft w:val="0"/>
      <w:marRight w:val="0"/>
      <w:marTop w:val="0"/>
      <w:marBottom w:val="0"/>
      <w:divBdr>
        <w:top w:val="none" w:sz="0" w:space="0" w:color="auto"/>
        <w:left w:val="none" w:sz="0" w:space="0" w:color="auto"/>
        <w:bottom w:val="none" w:sz="0" w:space="0" w:color="auto"/>
        <w:right w:val="none" w:sz="0" w:space="0" w:color="auto"/>
      </w:divBdr>
    </w:div>
    <w:div w:id="134103248">
      <w:bodyDiv w:val="1"/>
      <w:marLeft w:val="0"/>
      <w:marRight w:val="0"/>
      <w:marTop w:val="0"/>
      <w:marBottom w:val="0"/>
      <w:divBdr>
        <w:top w:val="none" w:sz="0" w:space="0" w:color="auto"/>
        <w:left w:val="none" w:sz="0" w:space="0" w:color="auto"/>
        <w:bottom w:val="none" w:sz="0" w:space="0" w:color="auto"/>
        <w:right w:val="none" w:sz="0" w:space="0" w:color="auto"/>
      </w:divBdr>
    </w:div>
    <w:div w:id="141503461">
      <w:bodyDiv w:val="1"/>
      <w:marLeft w:val="0"/>
      <w:marRight w:val="0"/>
      <w:marTop w:val="0"/>
      <w:marBottom w:val="0"/>
      <w:divBdr>
        <w:top w:val="none" w:sz="0" w:space="0" w:color="auto"/>
        <w:left w:val="none" w:sz="0" w:space="0" w:color="auto"/>
        <w:bottom w:val="none" w:sz="0" w:space="0" w:color="auto"/>
        <w:right w:val="none" w:sz="0" w:space="0" w:color="auto"/>
      </w:divBdr>
    </w:div>
    <w:div w:id="196896221">
      <w:bodyDiv w:val="1"/>
      <w:marLeft w:val="0"/>
      <w:marRight w:val="0"/>
      <w:marTop w:val="0"/>
      <w:marBottom w:val="0"/>
      <w:divBdr>
        <w:top w:val="none" w:sz="0" w:space="0" w:color="auto"/>
        <w:left w:val="none" w:sz="0" w:space="0" w:color="auto"/>
        <w:bottom w:val="none" w:sz="0" w:space="0" w:color="auto"/>
        <w:right w:val="none" w:sz="0" w:space="0" w:color="auto"/>
      </w:divBdr>
    </w:div>
    <w:div w:id="212809349">
      <w:bodyDiv w:val="1"/>
      <w:marLeft w:val="0"/>
      <w:marRight w:val="0"/>
      <w:marTop w:val="0"/>
      <w:marBottom w:val="0"/>
      <w:divBdr>
        <w:top w:val="none" w:sz="0" w:space="0" w:color="auto"/>
        <w:left w:val="none" w:sz="0" w:space="0" w:color="auto"/>
        <w:bottom w:val="none" w:sz="0" w:space="0" w:color="auto"/>
        <w:right w:val="none" w:sz="0" w:space="0" w:color="auto"/>
      </w:divBdr>
    </w:div>
    <w:div w:id="242106523">
      <w:bodyDiv w:val="1"/>
      <w:marLeft w:val="0"/>
      <w:marRight w:val="0"/>
      <w:marTop w:val="0"/>
      <w:marBottom w:val="0"/>
      <w:divBdr>
        <w:top w:val="none" w:sz="0" w:space="0" w:color="auto"/>
        <w:left w:val="none" w:sz="0" w:space="0" w:color="auto"/>
        <w:bottom w:val="none" w:sz="0" w:space="0" w:color="auto"/>
        <w:right w:val="none" w:sz="0" w:space="0" w:color="auto"/>
      </w:divBdr>
      <w:divsChild>
        <w:div w:id="1447891373">
          <w:marLeft w:val="0"/>
          <w:marRight w:val="0"/>
          <w:marTop w:val="0"/>
          <w:marBottom w:val="0"/>
          <w:divBdr>
            <w:top w:val="none" w:sz="0" w:space="0" w:color="auto"/>
            <w:left w:val="none" w:sz="0" w:space="0" w:color="auto"/>
            <w:bottom w:val="none" w:sz="0" w:space="0" w:color="auto"/>
            <w:right w:val="none" w:sz="0" w:space="0" w:color="auto"/>
          </w:divBdr>
        </w:div>
        <w:div w:id="797915736">
          <w:marLeft w:val="0"/>
          <w:marRight w:val="0"/>
          <w:marTop w:val="0"/>
          <w:marBottom w:val="0"/>
          <w:divBdr>
            <w:top w:val="none" w:sz="0" w:space="0" w:color="auto"/>
            <w:left w:val="none" w:sz="0" w:space="0" w:color="auto"/>
            <w:bottom w:val="none" w:sz="0" w:space="0" w:color="auto"/>
            <w:right w:val="none" w:sz="0" w:space="0" w:color="auto"/>
          </w:divBdr>
        </w:div>
        <w:div w:id="1437142838">
          <w:marLeft w:val="0"/>
          <w:marRight w:val="0"/>
          <w:marTop w:val="0"/>
          <w:marBottom w:val="0"/>
          <w:divBdr>
            <w:top w:val="none" w:sz="0" w:space="0" w:color="auto"/>
            <w:left w:val="none" w:sz="0" w:space="0" w:color="auto"/>
            <w:bottom w:val="none" w:sz="0" w:space="0" w:color="auto"/>
            <w:right w:val="none" w:sz="0" w:space="0" w:color="auto"/>
          </w:divBdr>
        </w:div>
      </w:divsChild>
    </w:div>
    <w:div w:id="273825412">
      <w:bodyDiv w:val="1"/>
      <w:marLeft w:val="0"/>
      <w:marRight w:val="0"/>
      <w:marTop w:val="0"/>
      <w:marBottom w:val="0"/>
      <w:divBdr>
        <w:top w:val="none" w:sz="0" w:space="0" w:color="auto"/>
        <w:left w:val="none" w:sz="0" w:space="0" w:color="auto"/>
        <w:bottom w:val="none" w:sz="0" w:space="0" w:color="auto"/>
        <w:right w:val="none" w:sz="0" w:space="0" w:color="auto"/>
      </w:divBdr>
    </w:div>
    <w:div w:id="290329652">
      <w:bodyDiv w:val="1"/>
      <w:marLeft w:val="0"/>
      <w:marRight w:val="0"/>
      <w:marTop w:val="0"/>
      <w:marBottom w:val="0"/>
      <w:divBdr>
        <w:top w:val="none" w:sz="0" w:space="0" w:color="auto"/>
        <w:left w:val="none" w:sz="0" w:space="0" w:color="auto"/>
        <w:bottom w:val="none" w:sz="0" w:space="0" w:color="auto"/>
        <w:right w:val="none" w:sz="0" w:space="0" w:color="auto"/>
      </w:divBdr>
    </w:div>
    <w:div w:id="331489534">
      <w:bodyDiv w:val="1"/>
      <w:marLeft w:val="0"/>
      <w:marRight w:val="0"/>
      <w:marTop w:val="0"/>
      <w:marBottom w:val="0"/>
      <w:divBdr>
        <w:top w:val="none" w:sz="0" w:space="0" w:color="auto"/>
        <w:left w:val="none" w:sz="0" w:space="0" w:color="auto"/>
        <w:bottom w:val="none" w:sz="0" w:space="0" w:color="auto"/>
        <w:right w:val="none" w:sz="0" w:space="0" w:color="auto"/>
      </w:divBdr>
    </w:div>
    <w:div w:id="347173754">
      <w:bodyDiv w:val="1"/>
      <w:marLeft w:val="0"/>
      <w:marRight w:val="0"/>
      <w:marTop w:val="0"/>
      <w:marBottom w:val="0"/>
      <w:divBdr>
        <w:top w:val="none" w:sz="0" w:space="0" w:color="auto"/>
        <w:left w:val="none" w:sz="0" w:space="0" w:color="auto"/>
        <w:bottom w:val="none" w:sz="0" w:space="0" w:color="auto"/>
        <w:right w:val="none" w:sz="0" w:space="0" w:color="auto"/>
      </w:divBdr>
    </w:div>
    <w:div w:id="384526444">
      <w:bodyDiv w:val="1"/>
      <w:marLeft w:val="0"/>
      <w:marRight w:val="0"/>
      <w:marTop w:val="0"/>
      <w:marBottom w:val="0"/>
      <w:divBdr>
        <w:top w:val="none" w:sz="0" w:space="0" w:color="auto"/>
        <w:left w:val="none" w:sz="0" w:space="0" w:color="auto"/>
        <w:bottom w:val="none" w:sz="0" w:space="0" w:color="auto"/>
        <w:right w:val="none" w:sz="0" w:space="0" w:color="auto"/>
      </w:divBdr>
    </w:div>
    <w:div w:id="409347892">
      <w:bodyDiv w:val="1"/>
      <w:marLeft w:val="0"/>
      <w:marRight w:val="0"/>
      <w:marTop w:val="0"/>
      <w:marBottom w:val="0"/>
      <w:divBdr>
        <w:top w:val="none" w:sz="0" w:space="0" w:color="auto"/>
        <w:left w:val="none" w:sz="0" w:space="0" w:color="auto"/>
        <w:bottom w:val="none" w:sz="0" w:space="0" w:color="auto"/>
        <w:right w:val="none" w:sz="0" w:space="0" w:color="auto"/>
      </w:divBdr>
    </w:div>
    <w:div w:id="410274763">
      <w:bodyDiv w:val="1"/>
      <w:marLeft w:val="0"/>
      <w:marRight w:val="0"/>
      <w:marTop w:val="0"/>
      <w:marBottom w:val="0"/>
      <w:divBdr>
        <w:top w:val="none" w:sz="0" w:space="0" w:color="auto"/>
        <w:left w:val="none" w:sz="0" w:space="0" w:color="auto"/>
        <w:bottom w:val="none" w:sz="0" w:space="0" w:color="auto"/>
        <w:right w:val="none" w:sz="0" w:space="0" w:color="auto"/>
      </w:divBdr>
    </w:div>
    <w:div w:id="415176822">
      <w:bodyDiv w:val="1"/>
      <w:marLeft w:val="0"/>
      <w:marRight w:val="0"/>
      <w:marTop w:val="0"/>
      <w:marBottom w:val="0"/>
      <w:divBdr>
        <w:top w:val="none" w:sz="0" w:space="0" w:color="auto"/>
        <w:left w:val="none" w:sz="0" w:space="0" w:color="auto"/>
        <w:bottom w:val="none" w:sz="0" w:space="0" w:color="auto"/>
        <w:right w:val="none" w:sz="0" w:space="0" w:color="auto"/>
      </w:divBdr>
    </w:div>
    <w:div w:id="439033504">
      <w:bodyDiv w:val="1"/>
      <w:marLeft w:val="0"/>
      <w:marRight w:val="0"/>
      <w:marTop w:val="0"/>
      <w:marBottom w:val="0"/>
      <w:divBdr>
        <w:top w:val="none" w:sz="0" w:space="0" w:color="auto"/>
        <w:left w:val="none" w:sz="0" w:space="0" w:color="auto"/>
        <w:bottom w:val="none" w:sz="0" w:space="0" w:color="auto"/>
        <w:right w:val="none" w:sz="0" w:space="0" w:color="auto"/>
      </w:divBdr>
    </w:div>
    <w:div w:id="444614903">
      <w:bodyDiv w:val="1"/>
      <w:marLeft w:val="0"/>
      <w:marRight w:val="0"/>
      <w:marTop w:val="0"/>
      <w:marBottom w:val="0"/>
      <w:divBdr>
        <w:top w:val="none" w:sz="0" w:space="0" w:color="auto"/>
        <w:left w:val="none" w:sz="0" w:space="0" w:color="auto"/>
        <w:bottom w:val="none" w:sz="0" w:space="0" w:color="auto"/>
        <w:right w:val="none" w:sz="0" w:space="0" w:color="auto"/>
      </w:divBdr>
    </w:div>
    <w:div w:id="463818379">
      <w:bodyDiv w:val="1"/>
      <w:marLeft w:val="0"/>
      <w:marRight w:val="0"/>
      <w:marTop w:val="0"/>
      <w:marBottom w:val="0"/>
      <w:divBdr>
        <w:top w:val="none" w:sz="0" w:space="0" w:color="auto"/>
        <w:left w:val="none" w:sz="0" w:space="0" w:color="auto"/>
        <w:bottom w:val="none" w:sz="0" w:space="0" w:color="auto"/>
        <w:right w:val="none" w:sz="0" w:space="0" w:color="auto"/>
      </w:divBdr>
    </w:div>
    <w:div w:id="474951644">
      <w:bodyDiv w:val="1"/>
      <w:marLeft w:val="0"/>
      <w:marRight w:val="0"/>
      <w:marTop w:val="0"/>
      <w:marBottom w:val="0"/>
      <w:divBdr>
        <w:top w:val="none" w:sz="0" w:space="0" w:color="auto"/>
        <w:left w:val="none" w:sz="0" w:space="0" w:color="auto"/>
        <w:bottom w:val="none" w:sz="0" w:space="0" w:color="auto"/>
        <w:right w:val="none" w:sz="0" w:space="0" w:color="auto"/>
      </w:divBdr>
    </w:div>
    <w:div w:id="490872880">
      <w:bodyDiv w:val="1"/>
      <w:marLeft w:val="0"/>
      <w:marRight w:val="0"/>
      <w:marTop w:val="0"/>
      <w:marBottom w:val="0"/>
      <w:divBdr>
        <w:top w:val="none" w:sz="0" w:space="0" w:color="auto"/>
        <w:left w:val="none" w:sz="0" w:space="0" w:color="auto"/>
        <w:bottom w:val="none" w:sz="0" w:space="0" w:color="auto"/>
        <w:right w:val="none" w:sz="0" w:space="0" w:color="auto"/>
      </w:divBdr>
    </w:div>
    <w:div w:id="511265659">
      <w:bodyDiv w:val="1"/>
      <w:marLeft w:val="0"/>
      <w:marRight w:val="0"/>
      <w:marTop w:val="0"/>
      <w:marBottom w:val="0"/>
      <w:divBdr>
        <w:top w:val="none" w:sz="0" w:space="0" w:color="auto"/>
        <w:left w:val="none" w:sz="0" w:space="0" w:color="auto"/>
        <w:bottom w:val="none" w:sz="0" w:space="0" w:color="auto"/>
        <w:right w:val="none" w:sz="0" w:space="0" w:color="auto"/>
      </w:divBdr>
    </w:div>
    <w:div w:id="544147904">
      <w:bodyDiv w:val="1"/>
      <w:marLeft w:val="0"/>
      <w:marRight w:val="0"/>
      <w:marTop w:val="0"/>
      <w:marBottom w:val="0"/>
      <w:divBdr>
        <w:top w:val="none" w:sz="0" w:space="0" w:color="auto"/>
        <w:left w:val="none" w:sz="0" w:space="0" w:color="auto"/>
        <w:bottom w:val="none" w:sz="0" w:space="0" w:color="auto"/>
        <w:right w:val="none" w:sz="0" w:space="0" w:color="auto"/>
      </w:divBdr>
    </w:div>
    <w:div w:id="545263622">
      <w:bodyDiv w:val="1"/>
      <w:marLeft w:val="0"/>
      <w:marRight w:val="0"/>
      <w:marTop w:val="0"/>
      <w:marBottom w:val="0"/>
      <w:divBdr>
        <w:top w:val="none" w:sz="0" w:space="0" w:color="auto"/>
        <w:left w:val="none" w:sz="0" w:space="0" w:color="auto"/>
        <w:bottom w:val="none" w:sz="0" w:space="0" w:color="auto"/>
        <w:right w:val="none" w:sz="0" w:space="0" w:color="auto"/>
      </w:divBdr>
    </w:div>
    <w:div w:id="565728773">
      <w:bodyDiv w:val="1"/>
      <w:marLeft w:val="0"/>
      <w:marRight w:val="0"/>
      <w:marTop w:val="0"/>
      <w:marBottom w:val="0"/>
      <w:divBdr>
        <w:top w:val="none" w:sz="0" w:space="0" w:color="auto"/>
        <w:left w:val="none" w:sz="0" w:space="0" w:color="auto"/>
        <w:bottom w:val="none" w:sz="0" w:space="0" w:color="auto"/>
        <w:right w:val="none" w:sz="0" w:space="0" w:color="auto"/>
      </w:divBdr>
    </w:div>
    <w:div w:id="572620713">
      <w:bodyDiv w:val="1"/>
      <w:marLeft w:val="0"/>
      <w:marRight w:val="0"/>
      <w:marTop w:val="0"/>
      <w:marBottom w:val="0"/>
      <w:divBdr>
        <w:top w:val="none" w:sz="0" w:space="0" w:color="auto"/>
        <w:left w:val="none" w:sz="0" w:space="0" w:color="auto"/>
        <w:bottom w:val="none" w:sz="0" w:space="0" w:color="auto"/>
        <w:right w:val="none" w:sz="0" w:space="0" w:color="auto"/>
      </w:divBdr>
    </w:div>
    <w:div w:id="629744385">
      <w:bodyDiv w:val="1"/>
      <w:marLeft w:val="0"/>
      <w:marRight w:val="0"/>
      <w:marTop w:val="0"/>
      <w:marBottom w:val="0"/>
      <w:divBdr>
        <w:top w:val="none" w:sz="0" w:space="0" w:color="auto"/>
        <w:left w:val="none" w:sz="0" w:space="0" w:color="auto"/>
        <w:bottom w:val="none" w:sz="0" w:space="0" w:color="auto"/>
        <w:right w:val="none" w:sz="0" w:space="0" w:color="auto"/>
      </w:divBdr>
    </w:div>
    <w:div w:id="712343022">
      <w:bodyDiv w:val="1"/>
      <w:marLeft w:val="0"/>
      <w:marRight w:val="0"/>
      <w:marTop w:val="0"/>
      <w:marBottom w:val="0"/>
      <w:divBdr>
        <w:top w:val="none" w:sz="0" w:space="0" w:color="auto"/>
        <w:left w:val="none" w:sz="0" w:space="0" w:color="auto"/>
        <w:bottom w:val="none" w:sz="0" w:space="0" w:color="auto"/>
        <w:right w:val="none" w:sz="0" w:space="0" w:color="auto"/>
      </w:divBdr>
    </w:div>
    <w:div w:id="739330811">
      <w:bodyDiv w:val="1"/>
      <w:marLeft w:val="0"/>
      <w:marRight w:val="0"/>
      <w:marTop w:val="0"/>
      <w:marBottom w:val="0"/>
      <w:divBdr>
        <w:top w:val="none" w:sz="0" w:space="0" w:color="auto"/>
        <w:left w:val="none" w:sz="0" w:space="0" w:color="auto"/>
        <w:bottom w:val="none" w:sz="0" w:space="0" w:color="auto"/>
        <w:right w:val="none" w:sz="0" w:space="0" w:color="auto"/>
      </w:divBdr>
    </w:div>
    <w:div w:id="747655506">
      <w:bodyDiv w:val="1"/>
      <w:marLeft w:val="0"/>
      <w:marRight w:val="0"/>
      <w:marTop w:val="0"/>
      <w:marBottom w:val="0"/>
      <w:divBdr>
        <w:top w:val="none" w:sz="0" w:space="0" w:color="auto"/>
        <w:left w:val="none" w:sz="0" w:space="0" w:color="auto"/>
        <w:bottom w:val="none" w:sz="0" w:space="0" w:color="auto"/>
        <w:right w:val="none" w:sz="0" w:space="0" w:color="auto"/>
      </w:divBdr>
    </w:div>
    <w:div w:id="756639245">
      <w:bodyDiv w:val="1"/>
      <w:marLeft w:val="0"/>
      <w:marRight w:val="0"/>
      <w:marTop w:val="0"/>
      <w:marBottom w:val="0"/>
      <w:divBdr>
        <w:top w:val="none" w:sz="0" w:space="0" w:color="auto"/>
        <w:left w:val="none" w:sz="0" w:space="0" w:color="auto"/>
        <w:bottom w:val="none" w:sz="0" w:space="0" w:color="auto"/>
        <w:right w:val="none" w:sz="0" w:space="0" w:color="auto"/>
      </w:divBdr>
    </w:div>
    <w:div w:id="784617556">
      <w:bodyDiv w:val="1"/>
      <w:marLeft w:val="0"/>
      <w:marRight w:val="0"/>
      <w:marTop w:val="0"/>
      <w:marBottom w:val="0"/>
      <w:divBdr>
        <w:top w:val="none" w:sz="0" w:space="0" w:color="auto"/>
        <w:left w:val="none" w:sz="0" w:space="0" w:color="auto"/>
        <w:bottom w:val="none" w:sz="0" w:space="0" w:color="auto"/>
        <w:right w:val="none" w:sz="0" w:space="0" w:color="auto"/>
      </w:divBdr>
    </w:div>
    <w:div w:id="800999164">
      <w:bodyDiv w:val="1"/>
      <w:marLeft w:val="0"/>
      <w:marRight w:val="0"/>
      <w:marTop w:val="0"/>
      <w:marBottom w:val="0"/>
      <w:divBdr>
        <w:top w:val="none" w:sz="0" w:space="0" w:color="auto"/>
        <w:left w:val="none" w:sz="0" w:space="0" w:color="auto"/>
        <w:bottom w:val="none" w:sz="0" w:space="0" w:color="auto"/>
        <w:right w:val="none" w:sz="0" w:space="0" w:color="auto"/>
      </w:divBdr>
      <w:divsChild>
        <w:div w:id="1789885383">
          <w:blockQuote w:val="1"/>
          <w:marLeft w:val="720"/>
          <w:marRight w:val="720"/>
          <w:marTop w:val="100"/>
          <w:marBottom w:val="100"/>
          <w:divBdr>
            <w:top w:val="none" w:sz="0" w:space="0" w:color="auto"/>
            <w:left w:val="none" w:sz="0" w:space="0" w:color="auto"/>
            <w:bottom w:val="none" w:sz="0" w:space="0" w:color="auto"/>
            <w:right w:val="none" w:sz="0" w:space="0" w:color="auto"/>
          </w:divBdr>
        </w:div>
        <w:div w:id="456607879">
          <w:blockQuote w:val="1"/>
          <w:marLeft w:val="720"/>
          <w:marRight w:val="720"/>
          <w:marTop w:val="100"/>
          <w:marBottom w:val="100"/>
          <w:divBdr>
            <w:top w:val="none" w:sz="0" w:space="0" w:color="auto"/>
            <w:left w:val="none" w:sz="0" w:space="0" w:color="auto"/>
            <w:bottom w:val="none" w:sz="0" w:space="0" w:color="auto"/>
            <w:right w:val="none" w:sz="0" w:space="0" w:color="auto"/>
          </w:divBdr>
        </w:div>
        <w:div w:id="105584419">
          <w:blockQuote w:val="1"/>
          <w:marLeft w:val="720"/>
          <w:marRight w:val="720"/>
          <w:marTop w:val="100"/>
          <w:marBottom w:val="100"/>
          <w:divBdr>
            <w:top w:val="none" w:sz="0" w:space="0" w:color="auto"/>
            <w:left w:val="none" w:sz="0" w:space="0" w:color="auto"/>
            <w:bottom w:val="none" w:sz="0" w:space="0" w:color="auto"/>
            <w:right w:val="none" w:sz="0" w:space="0" w:color="auto"/>
          </w:divBdr>
        </w:div>
        <w:div w:id="477303744">
          <w:blockQuote w:val="1"/>
          <w:marLeft w:val="720"/>
          <w:marRight w:val="720"/>
          <w:marTop w:val="100"/>
          <w:marBottom w:val="100"/>
          <w:divBdr>
            <w:top w:val="none" w:sz="0" w:space="0" w:color="auto"/>
            <w:left w:val="none" w:sz="0" w:space="0" w:color="auto"/>
            <w:bottom w:val="none" w:sz="0" w:space="0" w:color="auto"/>
            <w:right w:val="none" w:sz="0" w:space="0" w:color="auto"/>
          </w:divBdr>
        </w:div>
        <w:div w:id="7524364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6480958">
      <w:bodyDiv w:val="1"/>
      <w:marLeft w:val="0"/>
      <w:marRight w:val="0"/>
      <w:marTop w:val="0"/>
      <w:marBottom w:val="0"/>
      <w:divBdr>
        <w:top w:val="none" w:sz="0" w:space="0" w:color="auto"/>
        <w:left w:val="none" w:sz="0" w:space="0" w:color="auto"/>
        <w:bottom w:val="none" w:sz="0" w:space="0" w:color="auto"/>
        <w:right w:val="none" w:sz="0" w:space="0" w:color="auto"/>
      </w:divBdr>
    </w:div>
    <w:div w:id="853038637">
      <w:bodyDiv w:val="1"/>
      <w:marLeft w:val="0"/>
      <w:marRight w:val="0"/>
      <w:marTop w:val="0"/>
      <w:marBottom w:val="0"/>
      <w:divBdr>
        <w:top w:val="none" w:sz="0" w:space="0" w:color="auto"/>
        <w:left w:val="none" w:sz="0" w:space="0" w:color="auto"/>
        <w:bottom w:val="none" w:sz="0" w:space="0" w:color="auto"/>
        <w:right w:val="none" w:sz="0" w:space="0" w:color="auto"/>
      </w:divBdr>
    </w:div>
    <w:div w:id="879515074">
      <w:bodyDiv w:val="1"/>
      <w:marLeft w:val="0"/>
      <w:marRight w:val="0"/>
      <w:marTop w:val="0"/>
      <w:marBottom w:val="0"/>
      <w:divBdr>
        <w:top w:val="none" w:sz="0" w:space="0" w:color="auto"/>
        <w:left w:val="none" w:sz="0" w:space="0" w:color="auto"/>
        <w:bottom w:val="none" w:sz="0" w:space="0" w:color="auto"/>
        <w:right w:val="none" w:sz="0" w:space="0" w:color="auto"/>
      </w:divBdr>
    </w:div>
    <w:div w:id="889879385">
      <w:bodyDiv w:val="1"/>
      <w:marLeft w:val="0"/>
      <w:marRight w:val="0"/>
      <w:marTop w:val="0"/>
      <w:marBottom w:val="0"/>
      <w:divBdr>
        <w:top w:val="none" w:sz="0" w:space="0" w:color="auto"/>
        <w:left w:val="none" w:sz="0" w:space="0" w:color="auto"/>
        <w:bottom w:val="none" w:sz="0" w:space="0" w:color="auto"/>
        <w:right w:val="none" w:sz="0" w:space="0" w:color="auto"/>
      </w:divBdr>
    </w:div>
    <w:div w:id="891044417">
      <w:bodyDiv w:val="1"/>
      <w:marLeft w:val="0"/>
      <w:marRight w:val="0"/>
      <w:marTop w:val="0"/>
      <w:marBottom w:val="0"/>
      <w:divBdr>
        <w:top w:val="none" w:sz="0" w:space="0" w:color="auto"/>
        <w:left w:val="none" w:sz="0" w:space="0" w:color="auto"/>
        <w:bottom w:val="none" w:sz="0" w:space="0" w:color="auto"/>
        <w:right w:val="none" w:sz="0" w:space="0" w:color="auto"/>
      </w:divBdr>
    </w:div>
    <w:div w:id="1013993309">
      <w:bodyDiv w:val="1"/>
      <w:marLeft w:val="0"/>
      <w:marRight w:val="0"/>
      <w:marTop w:val="0"/>
      <w:marBottom w:val="0"/>
      <w:divBdr>
        <w:top w:val="none" w:sz="0" w:space="0" w:color="auto"/>
        <w:left w:val="none" w:sz="0" w:space="0" w:color="auto"/>
        <w:bottom w:val="none" w:sz="0" w:space="0" w:color="auto"/>
        <w:right w:val="none" w:sz="0" w:space="0" w:color="auto"/>
      </w:divBdr>
    </w:div>
    <w:div w:id="1047874069">
      <w:bodyDiv w:val="1"/>
      <w:marLeft w:val="0"/>
      <w:marRight w:val="0"/>
      <w:marTop w:val="0"/>
      <w:marBottom w:val="0"/>
      <w:divBdr>
        <w:top w:val="none" w:sz="0" w:space="0" w:color="auto"/>
        <w:left w:val="none" w:sz="0" w:space="0" w:color="auto"/>
        <w:bottom w:val="none" w:sz="0" w:space="0" w:color="auto"/>
        <w:right w:val="none" w:sz="0" w:space="0" w:color="auto"/>
      </w:divBdr>
    </w:div>
    <w:div w:id="1054348438">
      <w:bodyDiv w:val="1"/>
      <w:marLeft w:val="0"/>
      <w:marRight w:val="0"/>
      <w:marTop w:val="0"/>
      <w:marBottom w:val="0"/>
      <w:divBdr>
        <w:top w:val="none" w:sz="0" w:space="0" w:color="auto"/>
        <w:left w:val="none" w:sz="0" w:space="0" w:color="auto"/>
        <w:bottom w:val="none" w:sz="0" w:space="0" w:color="auto"/>
        <w:right w:val="none" w:sz="0" w:space="0" w:color="auto"/>
      </w:divBdr>
    </w:div>
    <w:div w:id="1096360804">
      <w:bodyDiv w:val="1"/>
      <w:marLeft w:val="0"/>
      <w:marRight w:val="0"/>
      <w:marTop w:val="0"/>
      <w:marBottom w:val="0"/>
      <w:divBdr>
        <w:top w:val="none" w:sz="0" w:space="0" w:color="auto"/>
        <w:left w:val="none" w:sz="0" w:space="0" w:color="auto"/>
        <w:bottom w:val="none" w:sz="0" w:space="0" w:color="auto"/>
        <w:right w:val="none" w:sz="0" w:space="0" w:color="auto"/>
      </w:divBdr>
    </w:div>
    <w:div w:id="1103651541">
      <w:bodyDiv w:val="1"/>
      <w:marLeft w:val="0"/>
      <w:marRight w:val="0"/>
      <w:marTop w:val="0"/>
      <w:marBottom w:val="0"/>
      <w:divBdr>
        <w:top w:val="none" w:sz="0" w:space="0" w:color="auto"/>
        <w:left w:val="none" w:sz="0" w:space="0" w:color="auto"/>
        <w:bottom w:val="none" w:sz="0" w:space="0" w:color="auto"/>
        <w:right w:val="none" w:sz="0" w:space="0" w:color="auto"/>
      </w:divBdr>
    </w:div>
    <w:div w:id="1144005223">
      <w:bodyDiv w:val="1"/>
      <w:marLeft w:val="0"/>
      <w:marRight w:val="0"/>
      <w:marTop w:val="0"/>
      <w:marBottom w:val="0"/>
      <w:divBdr>
        <w:top w:val="none" w:sz="0" w:space="0" w:color="auto"/>
        <w:left w:val="none" w:sz="0" w:space="0" w:color="auto"/>
        <w:bottom w:val="none" w:sz="0" w:space="0" w:color="auto"/>
        <w:right w:val="none" w:sz="0" w:space="0" w:color="auto"/>
      </w:divBdr>
    </w:div>
    <w:div w:id="1164934031">
      <w:bodyDiv w:val="1"/>
      <w:marLeft w:val="0"/>
      <w:marRight w:val="0"/>
      <w:marTop w:val="0"/>
      <w:marBottom w:val="0"/>
      <w:divBdr>
        <w:top w:val="none" w:sz="0" w:space="0" w:color="auto"/>
        <w:left w:val="none" w:sz="0" w:space="0" w:color="auto"/>
        <w:bottom w:val="none" w:sz="0" w:space="0" w:color="auto"/>
        <w:right w:val="none" w:sz="0" w:space="0" w:color="auto"/>
      </w:divBdr>
    </w:div>
    <w:div w:id="1176379436">
      <w:bodyDiv w:val="1"/>
      <w:marLeft w:val="0"/>
      <w:marRight w:val="0"/>
      <w:marTop w:val="0"/>
      <w:marBottom w:val="0"/>
      <w:divBdr>
        <w:top w:val="none" w:sz="0" w:space="0" w:color="auto"/>
        <w:left w:val="none" w:sz="0" w:space="0" w:color="auto"/>
        <w:bottom w:val="none" w:sz="0" w:space="0" w:color="auto"/>
        <w:right w:val="none" w:sz="0" w:space="0" w:color="auto"/>
      </w:divBdr>
    </w:div>
    <w:div w:id="1196307815">
      <w:bodyDiv w:val="1"/>
      <w:marLeft w:val="0"/>
      <w:marRight w:val="0"/>
      <w:marTop w:val="0"/>
      <w:marBottom w:val="0"/>
      <w:divBdr>
        <w:top w:val="none" w:sz="0" w:space="0" w:color="auto"/>
        <w:left w:val="none" w:sz="0" w:space="0" w:color="auto"/>
        <w:bottom w:val="none" w:sz="0" w:space="0" w:color="auto"/>
        <w:right w:val="none" w:sz="0" w:space="0" w:color="auto"/>
      </w:divBdr>
    </w:div>
    <w:div w:id="1250116092">
      <w:bodyDiv w:val="1"/>
      <w:marLeft w:val="0"/>
      <w:marRight w:val="0"/>
      <w:marTop w:val="0"/>
      <w:marBottom w:val="0"/>
      <w:divBdr>
        <w:top w:val="none" w:sz="0" w:space="0" w:color="auto"/>
        <w:left w:val="none" w:sz="0" w:space="0" w:color="auto"/>
        <w:bottom w:val="none" w:sz="0" w:space="0" w:color="auto"/>
        <w:right w:val="none" w:sz="0" w:space="0" w:color="auto"/>
      </w:divBdr>
    </w:div>
    <w:div w:id="1298148315">
      <w:bodyDiv w:val="1"/>
      <w:marLeft w:val="0"/>
      <w:marRight w:val="0"/>
      <w:marTop w:val="0"/>
      <w:marBottom w:val="0"/>
      <w:divBdr>
        <w:top w:val="none" w:sz="0" w:space="0" w:color="auto"/>
        <w:left w:val="none" w:sz="0" w:space="0" w:color="auto"/>
        <w:bottom w:val="none" w:sz="0" w:space="0" w:color="auto"/>
        <w:right w:val="none" w:sz="0" w:space="0" w:color="auto"/>
      </w:divBdr>
    </w:div>
    <w:div w:id="1333558723">
      <w:bodyDiv w:val="1"/>
      <w:marLeft w:val="0"/>
      <w:marRight w:val="0"/>
      <w:marTop w:val="0"/>
      <w:marBottom w:val="0"/>
      <w:divBdr>
        <w:top w:val="none" w:sz="0" w:space="0" w:color="auto"/>
        <w:left w:val="none" w:sz="0" w:space="0" w:color="auto"/>
        <w:bottom w:val="none" w:sz="0" w:space="0" w:color="auto"/>
        <w:right w:val="none" w:sz="0" w:space="0" w:color="auto"/>
      </w:divBdr>
    </w:div>
    <w:div w:id="1381056035">
      <w:bodyDiv w:val="1"/>
      <w:marLeft w:val="0"/>
      <w:marRight w:val="0"/>
      <w:marTop w:val="0"/>
      <w:marBottom w:val="0"/>
      <w:divBdr>
        <w:top w:val="none" w:sz="0" w:space="0" w:color="auto"/>
        <w:left w:val="none" w:sz="0" w:space="0" w:color="auto"/>
        <w:bottom w:val="none" w:sz="0" w:space="0" w:color="auto"/>
        <w:right w:val="none" w:sz="0" w:space="0" w:color="auto"/>
      </w:divBdr>
    </w:div>
    <w:div w:id="1414082965">
      <w:bodyDiv w:val="1"/>
      <w:marLeft w:val="0"/>
      <w:marRight w:val="0"/>
      <w:marTop w:val="0"/>
      <w:marBottom w:val="0"/>
      <w:divBdr>
        <w:top w:val="none" w:sz="0" w:space="0" w:color="auto"/>
        <w:left w:val="none" w:sz="0" w:space="0" w:color="auto"/>
        <w:bottom w:val="none" w:sz="0" w:space="0" w:color="auto"/>
        <w:right w:val="none" w:sz="0" w:space="0" w:color="auto"/>
      </w:divBdr>
    </w:div>
    <w:div w:id="1433358012">
      <w:bodyDiv w:val="1"/>
      <w:marLeft w:val="0"/>
      <w:marRight w:val="0"/>
      <w:marTop w:val="0"/>
      <w:marBottom w:val="0"/>
      <w:divBdr>
        <w:top w:val="none" w:sz="0" w:space="0" w:color="auto"/>
        <w:left w:val="none" w:sz="0" w:space="0" w:color="auto"/>
        <w:bottom w:val="none" w:sz="0" w:space="0" w:color="auto"/>
        <w:right w:val="none" w:sz="0" w:space="0" w:color="auto"/>
      </w:divBdr>
    </w:div>
    <w:div w:id="1457480634">
      <w:bodyDiv w:val="1"/>
      <w:marLeft w:val="0"/>
      <w:marRight w:val="0"/>
      <w:marTop w:val="0"/>
      <w:marBottom w:val="0"/>
      <w:divBdr>
        <w:top w:val="none" w:sz="0" w:space="0" w:color="auto"/>
        <w:left w:val="none" w:sz="0" w:space="0" w:color="auto"/>
        <w:bottom w:val="none" w:sz="0" w:space="0" w:color="auto"/>
        <w:right w:val="none" w:sz="0" w:space="0" w:color="auto"/>
      </w:divBdr>
    </w:div>
    <w:div w:id="1522629197">
      <w:bodyDiv w:val="1"/>
      <w:marLeft w:val="0"/>
      <w:marRight w:val="0"/>
      <w:marTop w:val="0"/>
      <w:marBottom w:val="0"/>
      <w:divBdr>
        <w:top w:val="none" w:sz="0" w:space="0" w:color="auto"/>
        <w:left w:val="none" w:sz="0" w:space="0" w:color="auto"/>
        <w:bottom w:val="none" w:sz="0" w:space="0" w:color="auto"/>
        <w:right w:val="none" w:sz="0" w:space="0" w:color="auto"/>
      </w:divBdr>
    </w:div>
    <w:div w:id="1527206474">
      <w:bodyDiv w:val="1"/>
      <w:marLeft w:val="0"/>
      <w:marRight w:val="0"/>
      <w:marTop w:val="0"/>
      <w:marBottom w:val="0"/>
      <w:divBdr>
        <w:top w:val="none" w:sz="0" w:space="0" w:color="auto"/>
        <w:left w:val="none" w:sz="0" w:space="0" w:color="auto"/>
        <w:bottom w:val="none" w:sz="0" w:space="0" w:color="auto"/>
        <w:right w:val="none" w:sz="0" w:space="0" w:color="auto"/>
      </w:divBdr>
    </w:div>
    <w:div w:id="1556743476">
      <w:bodyDiv w:val="1"/>
      <w:marLeft w:val="0"/>
      <w:marRight w:val="0"/>
      <w:marTop w:val="0"/>
      <w:marBottom w:val="0"/>
      <w:divBdr>
        <w:top w:val="none" w:sz="0" w:space="0" w:color="auto"/>
        <w:left w:val="none" w:sz="0" w:space="0" w:color="auto"/>
        <w:bottom w:val="none" w:sz="0" w:space="0" w:color="auto"/>
        <w:right w:val="none" w:sz="0" w:space="0" w:color="auto"/>
      </w:divBdr>
    </w:div>
    <w:div w:id="1567183588">
      <w:bodyDiv w:val="1"/>
      <w:marLeft w:val="0"/>
      <w:marRight w:val="0"/>
      <w:marTop w:val="0"/>
      <w:marBottom w:val="0"/>
      <w:divBdr>
        <w:top w:val="none" w:sz="0" w:space="0" w:color="auto"/>
        <w:left w:val="none" w:sz="0" w:space="0" w:color="auto"/>
        <w:bottom w:val="none" w:sz="0" w:space="0" w:color="auto"/>
        <w:right w:val="none" w:sz="0" w:space="0" w:color="auto"/>
      </w:divBdr>
      <w:divsChild>
        <w:div w:id="123163012">
          <w:marLeft w:val="0"/>
          <w:marRight w:val="0"/>
          <w:marTop w:val="0"/>
          <w:marBottom w:val="0"/>
          <w:divBdr>
            <w:top w:val="none" w:sz="0" w:space="0" w:color="auto"/>
            <w:left w:val="none" w:sz="0" w:space="0" w:color="auto"/>
            <w:bottom w:val="none" w:sz="0" w:space="0" w:color="auto"/>
            <w:right w:val="none" w:sz="0" w:space="0" w:color="auto"/>
          </w:divBdr>
        </w:div>
        <w:div w:id="1672180339">
          <w:marLeft w:val="0"/>
          <w:marRight w:val="0"/>
          <w:marTop w:val="0"/>
          <w:marBottom w:val="0"/>
          <w:divBdr>
            <w:top w:val="none" w:sz="0" w:space="0" w:color="auto"/>
            <w:left w:val="none" w:sz="0" w:space="0" w:color="auto"/>
            <w:bottom w:val="none" w:sz="0" w:space="0" w:color="auto"/>
            <w:right w:val="none" w:sz="0" w:space="0" w:color="auto"/>
          </w:divBdr>
        </w:div>
        <w:div w:id="64030643">
          <w:marLeft w:val="0"/>
          <w:marRight w:val="0"/>
          <w:marTop w:val="0"/>
          <w:marBottom w:val="0"/>
          <w:divBdr>
            <w:top w:val="none" w:sz="0" w:space="0" w:color="auto"/>
            <w:left w:val="none" w:sz="0" w:space="0" w:color="auto"/>
            <w:bottom w:val="none" w:sz="0" w:space="0" w:color="auto"/>
            <w:right w:val="none" w:sz="0" w:space="0" w:color="auto"/>
          </w:divBdr>
          <w:divsChild>
            <w:div w:id="1942252898">
              <w:marLeft w:val="0"/>
              <w:marRight w:val="0"/>
              <w:marTop w:val="0"/>
              <w:marBottom w:val="0"/>
              <w:divBdr>
                <w:top w:val="none" w:sz="0" w:space="0" w:color="auto"/>
                <w:left w:val="none" w:sz="0" w:space="0" w:color="auto"/>
                <w:bottom w:val="none" w:sz="0" w:space="0" w:color="auto"/>
                <w:right w:val="none" w:sz="0" w:space="0" w:color="auto"/>
              </w:divBdr>
            </w:div>
          </w:divsChild>
        </w:div>
        <w:div w:id="686560046">
          <w:marLeft w:val="0"/>
          <w:marRight w:val="0"/>
          <w:marTop w:val="0"/>
          <w:marBottom w:val="0"/>
          <w:divBdr>
            <w:top w:val="none" w:sz="0" w:space="0" w:color="auto"/>
            <w:left w:val="none" w:sz="0" w:space="0" w:color="auto"/>
            <w:bottom w:val="none" w:sz="0" w:space="0" w:color="auto"/>
            <w:right w:val="none" w:sz="0" w:space="0" w:color="auto"/>
          </w:divBdr>
          <w:divsChild>
            <w:div w:id="177408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450480">
      <w:bodyDiv w:val="1"/>
      <w:marLeft w:val="0"/>
      <w:marRight w:val="0"/>
      <w:marTop w:val="0"/>
      <w:marBottom w:val="0"/>
      <w:divBdr>
        <w:top w:val="none" w:sz="0" w:space="0" w:color="auto"/>
        <w:left w:val="none" w:sz="0" w:space="0" w:color="auto"/>
        <w:bottom w:val="none" w:sz="0" w:space="0" w:color="auto"/>
        <w:right w:val="none" w:sz="0" w:space="0" w:color="auto"/>
      </w:divBdr>
    </w:div>
    <w:div w:id="1659454468">
      <w:bodyDiv w:val="1"/>
      <w:marLeft w:val="0"/>
      <w:marRight w:val="0"/>
      <w:marTop w:val="0"/>
      <w:marBottom w:val="0"/>
      <w:divBdr>
        <w:top w:val="none" w:sz="0" w:space="0" w:color="auto"/>
        <w:left w:val="none" w:sz="0" w:space="0" w:color="auto"/>
        <w:bottom w:val="none" w:sz="0" w:space="0" w:color="auto"/>
        <w:right w:val="none" w:sz="0" w:space="0" w:color="auto"/>
      </w:divBdr>
    </w:div>
    <w:div w:id="1714772841">
      <w:bodyDiv w:val="1"/>
      <w:marLeft w:val="0"/>
      <w:marRight w:val="0"/>
      <w:marTop w:val="0"/>
      <w:marBottom w:val="0"/>
      <w:divBdr>
        <w:top w:val="none" w:sz="0" w:space="0" w:color="auto"/>
        <w:left w:val="none" w:sz="0" w:space="0" w:color="auto"/>
        <w:bottom w:val="none" w:sz="0" w:space="0" w:color="auto"/>
        <w:right w:val="none" w:sz="0" w:space="0" w:color="auto"/>
      </w:divBdr>
    </w:div>
    <w:div w:id="1724940149">
      <w:bodyDiv w:val="1"/>
      <w:marLeft w:val="0"/>
      <w:marRight w:val="0"/>
      <w:marTop w:val="0"/>
      <w:marBottom w:val="0"/>
      <w:divBdr>
        <w:top w:val="none" w:sz="0" w:space="0" w:color="auto"/>
        <w:left w:val="none" w:sz="0" w:space="0" w:color="auto"/>
        <w:bottom w:val="none" w:sz="0" w:space="0" w:color="auto"/>
        <w:right w:val="none" w:sz="0" w:space="0" w:color="auto"/>
      </w:divBdr>
    </w:div>
    <w:div w:id="1738236289">
      <w:bodyDiv w:val="1"/>
      <w:marLeft w:val="0"/>
      <w:marRight w:val="0"/>
      <w:marTop w:val="0"/>
      <w:marBottom w:val="0"/>
      <w:divBdr>
        <w:top w:val="none" w:sz="0" w:space="0" w:color="auto"/>
        <w:left w:val="none" w:sz="0" w:space="0" w:color="auto"/>
        <w:bottom w:val="none" w:sz="0" w:space="0" w:color="auto"/>
        <w:right w:val="none" w:sz="0" w:space="0" w:color="auto"/>
      </w:divBdr>
    </w:div>
    <w:div w:id="1752703618">
      <w:bodyDiv w:val="1"/>
      <w:marLeft w:val="0"/>
      <w:marRight w:val="0"/>
      <w:marTop w:val="0"/>
      <w:marBottom w:val="0"/>
      <w:divBdr>
        <w:top w:val="none" w:sz="0" w:space="0" w:color="auto"/>
        <w:left w:val="none" w:sz="0" w:space="0" w:color="auto"/>
        <w:bottom w:val="none" w:sz="0" w:space="0" w:color="auto"/>
        <w:right w:val="none" w:sz="0" w:space="0" w:color="auto"/>
      </w:divBdr>
    </w:div>
    <w:div w:id="1773164149">
      <w:bodyDiv w:val="1"/>
      <w:marLeft w:val="0"/>
      <w:marRight w:val="0"/>
      <w:marTop w:val="0"/>
      <w:marBottom w:val="0"/>
      <w:divBdr>
        <w:top w:val="none" w:sz="0" w:space="0" w:color="auto"/>
        <w:left w:val="none" w:sz="0" w:space="0" w:color="auto"/>
        <w:bottom w:val="none" w:sz="0" w:space="0" w:color="auto"/>
        <w:right w:val="none" w:sz="0" w:space="0" w:color="auto"/>
      </w:divBdr>
    </w:div>
    <w:div w:id="1775435870">
      <w:bodyDiv w:val="1"/>
      <w:marLeft w:val="0"/>
      <w:marRight w:val="0"/>
      <w:marTop w:val="0"/>
      <w:marBottom w:val="0"/>
      <w:divBdr>
        <w:top w:val="none" w:sz="0" w:space="0" w:color="auto"/>
        <w:left w:val="none" w:sz="0" w:space="0" w:color="auto"/>
        <w:bottom w:val="none" w:sz="0" w:space="0" w:color="auto"/>
        <w:right w:val="none" w:sz="0" w:space="0" w:color="auto"/>
      </w:divBdr>
    </w:div>
    <w:div w:id="1801336560">
      <w:bodyDiv w:val="1"/>
      <w:marLeft w:val="0"/>
      <w:marRight w:val="0"/>
      <w:marTop w:val="0"/>
      <w:marBottom w:val="0"/>
      <w:divBdr>
        <w:top w:val="none" w:sz="0" w:space="0" w:color="auto"/>
        <w:left w:val="none" w:sz="0" w:space="0" w:color="auto"/>
        <w:bottom w:val="none" w:sz="0" w:space="0" w:color="auto"/>
        <w:right w:val="none" w:sz="0" w:space="0" w:color="auto"/>
      </w:divBdr>
    </w:div>
    <w:div w:id="1876579697">
      <w:bodyDiv w:val="1"/>
      <w:marLeft w:val="0"/>
      <w:marRight w:val="0"/>
      <w:marTop w:val="0"/>
      <w:marBottom w:val="0"/>
      <w:divBdr>
        <w:top w:val="none" w:sz="0" w:space="0" w:color="auto"/>
        <w:left w:val="none" w:sz="0" w:space="0" w:color="auto"/>
        <w:bottom w:val="none" w:sz="0" w:space="0" w:color="auto"/>
        <w:right w:val="none" w:sz="0" w:space="0" w:color="auto"/>
      </w:divBdr>
    </w:div>
    <w:div w:id="1898786442">
      <w:bodyDiv w:val="1"/>
      <w:marLeft w:val="0"/>
      <w:marRight w:val="0"/>
      <w:marTop w:val="0"/>
      <w:marBottom w:val="0"/>
      <w:divBdr>
        <w:top w:val="none" w:sz="0" w:space="0" w:color="auto"/>
        <w:left w:val="none" w:sz="0" w:space="0" w:color="auto"/>
        <w:bottom w:val="none" w:sz="0" w:space="0" w:color="auto"/>
        <w:right w:val="none" w:sz="0" w:space="0" w:color="auto"/>
      </w:divBdr>
    </w:div>
    <w:div w:id="1940406840">
      <w:bodyDiv w:val="1"/>
      <w:marLeft w:val="0"/>
      <w:marRight w:val="0"/>
      <w:marTop w:val="0"/>
      <w:marBottom w:val="0"/>
      <w:divBdr>
        <w:top w:val="none" w:sz="0" w:space="0" w:color="auto"/>
        <w:left w:val="none" w:sz="0" w:space="0" w:color="auto"/>
        <w:bottom w:val="none" w:sz="0" w:space="0" w:color="auto"/>
        <w:right w:val="none" w:sz="0" w:space="0" w:color="auto"/>
      </w:divBdr>
    </w:div>
    <w:div w:id="1958100634">
      <w:bodyDiv w:val="1"/>
      <w:marLeft w:val="0"/>
      <w:marRight w:val="0"/>
      <w:marTop w:val="0"/>
      <w:marBottom w:val="0"/>
      <w:divBdr>
        <w:top w:val="none" w:sz="0" w:space="0" w:color="auto"/>
        <w:left w:val="none" w:sz="0" w:space="0" w:color="auto"/>
        <w:bottom w:val="none" w:sz="0" w:space="0" w:color="auto"/>
        <w:right w:val="none" w:sz="0" w:space="0" w:color="auto"/>
      </w:divBdr>
    </w:div>
    <w:div w:id="1987733638">
      <w:bodyDiv w:val="1"/>
      <w:marLeft w:val="0"/>
      <w:marRight w:val="0"/>
      <w:marTop w:val="0"/>
      <w:marBottom w:val="0"/>
      <w:divBdr>
        <w:top w:val="none" w:sz="0" w:space="0" w:color="auto"/>
        <w:left w:val="none" w:sz="0" w:space="0" w:color="auto"/>
        <w:bottom w:val="none" w:sz="0" w:space="0" w:color="auto"/>
        <w:right w:val="none" w:sz="0" w:space="0" w:color="auto"/>
      </w:divBdr>
    </w:div>
    <w:div w:id="1999266980">
      <w:bodyDiv w:val="1"/>
      <w:marLeft w:val="0"/>
      <w:marRight w:val="0"/>
      <w:marTop w:val="0"/>
      <w:marBottom w:val="0"/>
      <w:divBdr>
        <w:top w:val="none" w:sz="0" w:space="0" w:color="auto"/>
        <w:left w:val="none" w:sz="0" w:space="0" w:color="auto"/>
        <w:bottom w:val="none" w:sz="0" w:space="0" w:color="auto"/>
        <w:right w:val="none" w:sz="0" w:space="0" w:color="auto"/>
      </w:divBdr>
    </w:div>
    <w:div w:id="2023817525">
      <w:bodyDiv w:val="1"/>
      <w:marLeft w:val="0"/>
      <w:marRight w:val="0"/>
      <w:marTop w:val="0"/>
      <w:marBottom w:val="0"/>
      <w:divBdr>
        <w:top w:val="none" w:sz="0" w:space="0" w:color="auto"/>
        <w:left w:val="none" w:sz="0" w:space="0" w:color="auto"/>
        <w:bottom w:val="none" w:sz="0" w:space="0" w:color="auto"/>
        <w:right w:val="none" w:sz="0" w:space="0" w:color="auto"/>
      </w:divBdr>
    </w:div>
    <w:div w:id="2036733176">
      <w:bodyDiv w:val="1"/>
      <w:marLeft w:val="0"/>
      <w:marRight w:val="0"/>
      <w:marTop w:val="0"/>
      <w:marBottom w:val="0"/>
      <w:divBdr>
        <w:top w:val="none" w:sz="0" w:space="0" w:color="auto"/>
        <w:left w:val="none" w:sz="0" w:space="0" w:color="auto"/>
        <w:bottom w:val="none" w:sz="0" w:space="0" w:color="auto"/>
        <w:right w:val="none" w:sz="0" w:space="0" w:color="auto"/>
      </w:divBdr>
    </w:div>
    <w:div w:id="2073916969">
      <w:bodyDiv w:val="1"/>
      <w:marLeft w:val="0"/>
      <w:marRight w:val="0"/>
      <w:marTop w:val="0"/>
      <w:marBottom w:val="0"/>
      <w:divBdr>
        <w:top w:val="none" w:sz="0" w:space="0" w:color="auto"/>
        <w:left w:val="none" w:sz="0" w:space="0" w:color="auto"/>
        <w:bottom w:val="none" w:sz="0" w:space="0" w:color="auto"/>
        <w:right w:val="none" w:sz="0" w:space="0" w:color="auto"/>
      </w:divBdr>
      <w:divsChild>
        <w:div w:id="769547983">
          <w:marLeft w:val="0"/>
          <w:marRight w:val="0"/>
          <w:marTop w:val="0"/>
          <w:marBottom w:val="0"/>
          <w:divBdr>
            <w:top w:val="none" w:sz="0" w:space="0" w:color="auto"/>
            <w:left w:val="none" w:sz="0" w:space="0" w:color="auto"/>
            <w:bottom w:val="none" w:sz="0" w:space="0" w:color="auto"/>
            <w:right w:val="none" w:sz="0" w:space="0" w:color="auto"/>
          </w:divBdr>
        </w:div>
        <w:div w:id="1082988163">
          <w:marLeft w:val="0"/>
          <w:marRight w:val="0"/>
          <w:marTop w:val="0"/>
          <w:marBottom w:val="0"/>
          <w:divBdr>
            <w:top w:val="none" w:sz="0" w:space="0" w:color="auto"/>
            <w:left w:val="none" w:sz="0" w:space="0" w:color="auto"/>
            <w:bottom w:val="none" w:sz="0" w:space="0" w:color="auto"/>
            <w:right w:val="none" w:sz="0" w:space="0" w:color="auto"/>
          </w:divBdr>
        </w:div>
        <w:div w:id="603878748">
          <w:marLeft w:val="0"/>
          <w:marRight w:val="0"/>
          <w:marTop w:val="0"/>
          <w:marBottom w:val="0"/>
          <w:divBdr>
            <w:top w:val="none" w:sz="0" w:space="0" w:color="auto"/>
            <w:left w:val="none" w:sz="0" w:space="0" w:color="auto"/>
            <w:bottom w:val="none" w:sz="0" w:space="0" w:color="auto"/>
            <w:right w:val="none" w:sz="0" w:space="0" w:color="auto"/>
          </w:divBdr>
        </w:div>
      </w:divsChild>
    </w:div>
    <w:div w:id="2074695840">
      <w:bodyDiv w:val="1"/>
      <w:marLeft w:val="0"/>
      <w:marRight w:val="0"/>
      <w:marTop w:val="0"/>
      <w:marBottom w:val="0"/>
      <w:divBdr>
        <w:top w:val="none" w:sz="0" w:space="0" w:color="auto"/>
        <w:left w:val="none" w:sz="0" w:space="0" w:color="auto"/>
        <w:bottom w:val="none" w:sz="0" w:space="0" w:color="auto"/>
        <w:right w:val="none" w:sz="0" w:space="0" w:color="auto"/>
      </w:divBdr>
    </w:div>
    <w:div w:id="2088720043">
      <w:bodyDiv w:val="1"/>
      <w:marLeft w:val="0"/>
      <w:marRight w:val="0"/>
      <w:marTop w:val="0"/>
      <w:marBottom w:val="0"/>
      <w:divBdr>
        <w:top w:val="none" w:sz="0" w:space="0" w:color="auto"/>
        <w:left w:val="none" w:sz="0" w:space="0" w:color="auto"/>
        <w:bottom w:val="none" w:sz="0" w:space="0" w:color="auto"/>
        <w:right w:val="none" w:sz="0" w:space="0" w:color="auto"/>
      </w:divBdr>
    </w:div>
    <w:div w:id="2091345270">
      <w:bodyDiv w:val="1"/>
      <w:marLeft w:val="0"/>
      <w:marRight w:val="0"/>
      <w:marTop w:val="0"/>
      <w:marBottom w:val="0"/>
      <w:divBdr>
        <w:top w:val="none" w:sz="0" w:space="0" w:color="auto"/>
        <w:left w:val="none" w:sz="0" w:space="0" w:color="auto"/>
        <w:bottom w:val="none" w:sz="0" w:space="0" w:color="auto"/>
        <w:right w:val="none" w:sz="0" w:space="0" w:color="auto"/>
      </w:divBdr>
    </w:div>
    <w:div w:id="2100984433">
      <w:bodyDiv w:val="1"/>
      <w:marLeft w:val="0"/>
      <w:marRight w:val="0"/>
      <w:marTop w:val="0"/>
      <w:marBottom w:val="0"/>
      <w:divBdr>
        <w:top w:val="none" w:sz="0" w:space="0" w:color="auto"/>
        <w:left w:val="none" w:sz="0" w:space="0" w:color="auto"/>
        <w:bottom w:val="none" w:sz="0" w:space="0" w:color="auto"/>
        <w:right w:val="none" w:sz="0" w:space="0" w:color="auto"/>
      </w:divBdr>
    </w:div>
    <w:div w:id="2123575846">
      <w:bodyDiv w:val="1"/>
      <w:marLeft w:val="0"/>
      <w:marRight w:val="0"/>
      <w:marTop w:val="0"/>
      <w:marBottom w:val="0"/>
      <w:divBdr>
        <w:top w:val="none" w:sz="0" w:space="0" w:color="auto"/>
        <w:left w:val="none" w:sz="0" w:space="0" w:color="auto"/>
        <w:bottom w:val="none" w:sz="0" w:space="0" w:color="auto"/>
        <w:right w:val="none" w:sz="0" w:space="0" w:color="auto"/>
      </w:divBdr>
    </w:div>
    <w:div w:id="2141341034">
      <w:bodyDiv w:val="1"/>
      <w:marLeft w:val="0"/>
      <w:marRight w:val="0"/>
      <w:marTop w:val="0"/>
      <w:marBottom w:val="0"/>
      <w:divBdr>
        <w:top w:val="none" w:sz="0" w:space="0" w:color="auto"/>
        <w:left w:val="none" w:sz="0" w:space="0" w:color="auto"/>
        <w:bottom w:val="none" w:sz="0" w:space="0" w:color="auto"/>
        <w:right w:val="none" w:sz="0" w:space="0" w:color="auto"/>
      </w:divBdr>
    </w:div>
    <w:div w:id="21421167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hyperlink" Target="http://8btc.com/article-140-1.html" TargetMode="External"/><Relationship Id="rId16" Type="http://schemas.openxmlformats.org/officeDocument/2006/relationships/hyperlink" Target="http://8btc.com/article-138-1.html" TargetMode="External"/><Relationship Id="rId17" Type="http://schemas.openxmlformats.org/officeDocument/2006/relationships/image" Target="media/image10.jpg"/><Relationship Id="rId18" Type="http://schemas.openxmlformats.org/officeDocument/2006/relationships/hyperlink" Target="http://8btc.com/article-138-1.html" TargetMode="External"/><Relationship Id="rId19" Type="http://schemas.openxmlformats.org/officeDocument/2006/relationships/image" Target="media/image11.png"/><Relationship Id="rId50" Type="http://schemas.openxmlformats.org/officeDocument/2006/relationships/image" Target="media/image28.jpeg"/><Relationship Id="rId51" Type="http://schemas.openxmlformats.org/officeDocument/2006/relationships/hyperlink" Target="https://blog.ethereum.org/2015/05/24/the-business-imperative-behind-the-ethereum-vision/" TargetMode="External"/><Relationship Id="rId52" Type="http://schemas.openxmlformats.org/officeDocument/2006/relationships/hyperlink" Target="https://www.ethereum.org/" TargetMode="External"/><Relationship Id="rId53" Type="http://schemas.openxmlformats.org/officeDocument/2006/relationships/hyperlink" Target="https://erisindustries.com/" TargetMode="External"/><Relationship Id="rId54" Type="http://schemas.openxmlformats.org/officeDocument/2006/relationships/image" Target="media/image29.tiff"/><Relationship Id="rId55" Type="http://schemas.openxmlformats.org/officeDocument/2006/relationships/hyperlink" Target="http://www.bitcoin86.com/news/8549.html" TargetMode="External"/><Relationship Id="rId56" Type="http://schemas.openxmlformats.org/officeDocument/2006/relationships/fontTable" Target="fontTable.xml"/><Relationship Id="rId57" Type="http://schemas.microsoft.com/office/2011/relationships/people" Target="people.xml"/><Relationship Id="rId58" Type="http://schemas.openxmlformats.org/officeDocument/2006/relationships/theme" Target="theme/theme1.xml"/><Relationship Id="rId40" Type="http://schemas.openxmlformats.org/officeDocument/2006/relationships/hyperlink" Target="http://www.wanbizu.com/fazhan/201410122995.html" TargetMode="External"/><Relationship Id="rId41" Type="http://schemas.openxmlformats.org/officeDocument/2006/relationships/hyperlink" Target="http://8btc.com/article-44-1.html" TargetMode="External"/><Relationship Id="rId42" Type="http://schemas.openxmlformats.org/officeDocument/2006/relationships/image" Target="media/image25.png"/><Relationship Id="rId43" Type="http://schemas.openxmlformats.org/officeDocument/2006/relationships/image" Target="media/image26.jpeg"/><Relationship Id="rId44" Type="http://schemas.openxmlformats.org/officeDocument/2006/relationships/hyperlink" Target="https://openbazaar.org/" TargetMode="External"/><Relationship Id="rId45" Type="http://schemas.openxmlformats.org/officeDocument/2006/relationships/hyperlink" Target="http://www.8btc.com/tag/OpenBazaar" TargetMode="External"/><Relationship Id="rId46" Type="http://schemas.openxmlformats.org/officeDocument/2006/relationships/hyperlink" Target="http://www.8btc.com/openbazaar-raise" TargetMode="External"/><Relationship Id="rId47" Type="http://schemas.openxmlformats.org/officeDocument/2006/relationships/hyperlink" Target="https://www.youtube.com/watch?v=b8I2D8_8ktA" TargetMode="External"/><Relationship Id="rId48" Type="http://schemas.openxmlformats.org/officeDocument/2006/relationships/image" Target="media/image27.jpeg"/><Relationship Id="rId49" Type="http://schemas.openxmlformats.org/officeDocument/2006/relationships/hyperlink" Target="http://7fvhfe.com1.z0.glb.clouddn.com/@/wp-content/uploads/2016/02/%E4%BF%A1%E8%AA%89%E8%AF%84%E4%BB%B7.jpg"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hyperlink" Target="http://8btc.com/article-140-1.html" TargetMode="External"/><Relationship Id="rId31" Type="http://schemas.openxmlformats.org/officeDocument/2006/relationships/hyperlink" Target="http://8btc.com/article-25-1.html" TargetMode="External"/><Relationship Id="rId32" Type="http://schemas.openxmlformats.org/officeDocument/2006/relationships/hyperlink" Target="http://www.wanbizu.com/baike/" TargetMode="External"/><Relationship Id="rId33" Type="http://schemas.openxmlformats.org/officeDocument/2006/relationships/hyperlink" Target="http://www.wanbizu.com/baike/" TargetMode="External"/><Relationship Id="rId34" Type="http://schemas.openxmlformats.org/officeDocument/2006/relationships/image" Target="media/image21.jpeg"/><Relationship Id="rId35" Type="http://schemas.openxmlformats.org/officeDocument/2006/relationships/hyperlink" Target="http://www.iamsatoshi.com/consensus-algorithms-blockchain-technology-and-bitcoin/" TargetMode="External"/><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24.tiff"/><Relationship Id="rId39" Type="http://schemas.openxmlformats.org/officeDocument/2006/relationships/hyperlink" Target="http://www.wanbizu.com/news/" TargetMode="External"/><Relationship Id="rId20" Type="http://schemas.openxmlformats.org/officeDocument/2006/relationships/image" Target="media/image12.png"/><Relationship Id="rId21" Type="http://schemas.openxmlformats.org/officeDocument/2006/relationships/image" Target="media/image13.jpg"/><Relationship Id="rId22" Type="http://schemas.openxmlformats.org/officeDocument/2006/relationships/hyperlink" Target="http://www.tuiunion.com/tuilink/redirect/8/?domain=www.btckan.com" TargetMode="External"/><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1D398E-038F-A841-B9CE-9FF881CB3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100</Pages>
  <Words>9106</Words>
  <Characters>51910</Characters>
  <Application>Microsoft Macintosh Word</Application>
  <DocSecurity>0</DocSecurity>
  <Lines>432</Lines>
  <Paragraphs>121</Paragraphs>
  <ScaleCrop>false</ScaleCrop>
  <HeadingPairs>
    <vt:vector size="2" baseType="variant">
      <vt:variant>
        <vt:lpstr>标题</vt:lpstr>
      </vt:variant>
      <vt:variant>
        <vt:i4>1</vt:i4>
      </vt:variant>
    </vt:vector>
  </HeadingPairs>
  <TitlesOfParts>
    <vt:vector size="1" baseType="lpstr">
      <vt:lpstr/>
    </vt:vector>
  </TitlesOfParts>
  <Company>china</Company>
  <LinksUpToDate>false</LinksUpToDate>
  <CharactersWithSpaces>60895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135</cp:revision>
  <dcterms:created xsi:type="dcterms:W3CDTF">2016-03-10T23:44:00Z</dcterms:created>
  <dcterms:modified xsi:type="dcterms:W3CDTF">2016-03-13T11:26:00Z</dcterms:modified>
</cp:coreProperties>
</file>