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648835CB" w:rsidR="000E7277" w:rsidRDefault="00163CD7" w:rsidP="008B0DC2">
      <w:pPr>
        <w:ind w:firstLine="420"/>
        <w:rPr>
          <w:ins w:id="0" w:author="Microsoft Office 用户" w:date="2016-04-21T17:20:00Z"/>
          <w:b/>
          <w:sz w:val="48"/>
          <w:szCs w:val="48"/>
        </w:rPr>
      </w:pPr>
      <w:ins w:id="1" w:author="Microsoft Office 用户" w:date="2016-04-21T17:19:00Z">
        <w:r>
          <w:rPr>
            <w:b/>
            <w:sz w:val="48"/>
            <w:szCs w:val="48"/>
          </w:rPr>
          <w:t>预测</w:t>
        </w:r>
      </w:ins>
      <w:ins w:id="2" w:author="Microsoft Office 用户" w:date="2016-04-21T17:20:00Z">
        <w:r>
          <w:rPr>
            <w:b/>
            <w:sz w:val="48"/>
            <w:szCs w:val="48"/>
          </w:rPr>
          <w:t>市场</w:t>
        </w:r>
        <w:r>
          <w:rPr>
            <w:b/>
            <w:sz w:val="48"/>
            <w:szCs w:val="48"/>
          </w:rPr>
          <w:t xml:space="preserve">   </w:t>
        </w:r>
        <w:r>
          <w:rPr>
            <w:b/>
            <w:sz w:val="48"/>
            <w:szCs w:val="48"/>
          </w:rPr>
          <w:t>身份验证</w:t>
        </w:r>
      </w:ins>
    </w:p>
    <w:p w14:paraId="218D52A7" w14:textId="77777777" w:rsidR="007B6634" w:rsidRDefault="007B6634" w:rsidP="008B0DC2">
      <w:pPr>
        <w:ind w:firstLine="420"/>
        <w:rPr>
          <w:ins w:id="3" w:author="Microsoft Office 用户" w:date="2016-04-21T17:20:00Z"/>
          <w:rFonts w:hint="eastAsia"/>
          <w:b/>
          <w:sz w:val="48"/>
          <w:szCs w:val="48"/>
        </w:rPr>
      </w:pPr>
    </w:p>
    <w:p w14:paraId="45A8959A" w14:textId="00A8B7B9" w:rsidR="007B6634" w:rsidRDefault="007B6634" w:rsidP="008B0DC2">
      <w:pPr>
        <w:ind w:firstLine="420"/>
        <w:rPr>
          <w:ins w:id="4" w:author="Microsoft Office 用户" w:date="2016-04-21T17:20:00Z"/>
          <w:b/>
          <w:sz w:val="48"/>
          <w:szCs w:val="48"/>
        </w:rPr>
      </w:pPr>
      <w:ins w:id="5" w:author="Microsoft Office 用户" w:date="2016-04-21T17:20:00Z">
        <w:r>
          <w:rPr>
            <w:rFonts w:hint="eastAsia"/>
            <w:b/>
            <w:sz w:val="48"/>
            <w:szCs w:val="48"/>
          </w:rPr>
          <w:t>8btc</w:t>
        </w:r>
        <w:r>
          <w:rPr>
            <w:b/>
            <w:sz w:val="48"/>
            <w:szCs w:val="48"/>
          </w:rPr>
          <w:t>.com</w:t>
        </w:r>
      </w:ins>
    </w:p>
    <w:p w14:paraId="7DD10DAB" w14:textId="77777777" w:rsidR="005A7147" w:rsidRDefault="005A7147" w:rsidP="008B0DC2">
      <w:pPr>
        <w:ind w:firstLine="420"/>
        <w:rPr>
          <w:ins w:id="6" w:author="Microsoft Office 用户" w:date="2016-04-21T17:19:00Z"/>
          <w:b/>
          <w:sz w:val="48"/>
          <w:szCs w:val="48"/>
        </w:rPr>
      </w:pPr>
      <w:bookmarkStart w:id="7" w:name="_GoBack"/>
      <w:bookmarkEnd w:id="7"/>
    </w:p>
    <w:p w14:paraId="35BD3462" w14:textId="77777777" w:rsidR="00163CD7" w:rsidRDefault="00163CD7" w:rsidP="008B0DC2">
      <w:pPr>
        <w:ind w:firstLine="420"/>
        <w:rPr>
          <w:ins w:id="8" w:author="Microsoft Office 用户" w:date="2016-04-21T17:19:00Z"/>
          <w:rFonts w:hint="eastAsia"/>
          <w:b/>
          <w:sz w:val="48"/>
          <w:szCs w:val="48"/>
        </w:rPr>
      </w:pPr>
    </w:p>
    <w:p w14:paraId="368F67E6" w14:textId="77777777" w:rsidR="00163CD7" w:rsidRDefault="00163CD7" w:rsidP="008B0DC2">
      <w:pPr>
        <w:ind w:firstLine="420"/>
        <w:rPr>
          <w:ins w:id="9" w:author="Microsoft Office 用户" w:date="2016-04-21T17:19:00Z"/>
          <w:rFonts w:hint="eastAsia"/>
          <w:b/>
          <w:sz w:val="48"/>
          <w:szCs w:val="48"/>
        </w:rPr>
      </w:pPr>
    </w:p>
    <w:p w14:paraId="3691A34B" w14:textId="77777777" w:rsidR="00163CD7" w:rsidRDefault="00163CD7" w:rsidP="008B0DC2">
      <w:pPr>
        <w:ind w:firstLine="420"/>
        <w:rPr>
          <w:ins w:id="10" w:author="Microsoft Office 用户" w:date="2016-04-21T17:19:00Z"/>
          <w:rFonts w:hint="eastAsia"/>
          <w:b/>
          <w:sz w:val="48"/>
          <w:szCs w:val="48"/>
        </w:rPr>
      </w:pPr>
    </w:p>
    <w:p w14:paraId="0C324BB1" w14:textId="77777777" w:rsidR="00163CD7" w:rsidRDefault="00163CD7" w:rsidP="008B0DC2">
      <w:pPr>
        <w:ind w:firstLine="420"/>
        <w:rPr>
          <w:rFonts w:hint="eastAsia"/>
          <w:b/>
          <w:sz w:val="48"/>
          <w:szCs w:val="48"/>
        </w:rPr>
      </w:pPr>
    </w:p>
    <w:p w14:paraId="48CBAB16" w14:textId="514D24B5" w:rsidR="00EB21A5" w:rsidRDefault="008B0DC2" w:rsidP="00FA3935">
      <w:pPr>
        <w:rPr>
          <w:b/>
          <w:sz w:val="48"/>
          <w:szCs w:val="48"/>
        </w:rPr>
      </w:pPr>
      <w:r>
        <w:rPr>
          <w:b/>
          <w:sz w:val="48"/>
          <w:szCs w:val="48"/>
        </w:rPr>
        <w:t>区块链</w:t>
      </w:r>
      <w:r w:rsidR="00042026">
        <w:rPr>
          <w:rFonts w:hint="eastAsia"/>
          <w:b/>
          <w:sz w:val="48"/>
          <w:szCs w:val="48"/>
        </w:rPr>
        <w:t>解密</w:t>
      </w:r>
      <w:r w:rsidR="00042026">
        <w:rPr>
          <w:b/>
          <w:sz w:val="48"/>
          <w:szCs w:val="48"/>
        </w:rPr>
        <w:t>：</w:t>
      </w:r>
      <w:r w:rsidR="00042026">
        <w:rPr>
          <w:rFonts w:hint="eastAsia"/>
          <w:b/>
          <w:sz w:val="48"/>
          <w:szCs w:val="48"/>
        </w:rPr>
        <w:t>构建</w:t>
      </w:r>
      <w:r w:rsidR="00042026">
        <w:rPr>
          <w:b/>
          <w:sz w:val="48"/>
          <w:szCs w:val="48"/>
        </w:rPr>
        <w:t>基于信用</w:t>
      </w:r>
      <w:r w:rsidR="0010332D">
        <w:rPr>
          <w:b/>
          <w:sz w:val="48"/>
          <w:szCs w:val="48"/>
        </w:rPr>
        <w:t>的下一代互联网</w:t>
      </w:r>
    </w:p>
    <w:p w14:paraId="475CA53A" w14:textId="77777777" w:rsidR="008B0DC2" w:rsidRDefault="008B0DC2">
      <w:pPr>
        <w:rPr>
          <w:b/>
          <w:sz w:val="48"/>
          <w:szCs w:val="48"/>
        </w:rPr>
      </w:pPr>
    </w:p>
    <w:p w14:paraId="694C6527" w14:textId="1A505C4F" w:rsidR="008B0DC2" w:rsidRDefault="00747889">
      <w:pPr>
        <w:rPr>
          <w:b/>
          <w:sz w:val="48"/>
          <w:szCs w:val="48"/>
        </w:rPr>
      </w:pPr>
      <w:r w:rsidRPr="00F1380A">
        <w:rPr>
          <w:rFonts w:ascii="STSong" w:eastAsia="STSong" w:hAnsi="STSong" w:cs="Arial" w:hint="eastAsia"/>
          <w:color w:val="434343"/>
        </w:rPr>
        <w:t>互联网领域最知名的“预言家”凯文·凯利在《失控》一书中指出，未来世界的趋势是去中心化的。亚当•斯密的“看不见的手”就是对市场去中心化本质的一个很好的概括。两点之间直线最短，人们之间沟通的最好方式也是直接沟通，无论从哪个角度切入，去中心化的市场本质都是无可辩驳的。</w:t>
      </w:r>
    </w:p>
    <w:p w14:paraId="411DEDF5" w14:textId="7D742D3E" w:rsidR="005C337A" w:rsidRPr="00F1380A" w:rsidRDefault="005C337A" w:rsidP="005C337A">
      <w:pPr>
        <w:ind w:firstLine="480"/>
        <w:rPr>
          <w:rFonts w:ascii="STSong" w:eastAsia="STSong" w:hAnsi="STSong" w:cs="Arial"/>
          <w:color w:val="434343"/>
        </w:rPr>
      </w:pPr>
      <w:r w:rsidRPr="00F1380A">
        <w:rPr>
          <w:rFonts w:ascii="STSong" w:eastAsia="STSong" w:hAnsi="STSong" w:cs="Arial" w:hint="eastAsia"/>
          <w:color w:val="434343"/>
        </w:rPr>
        <w:t>比特币的信用基础区块链技术是一种巨大的技术突破</w:t>
      </w:r>
      <w:r w:rsidRPr="00F1380A">
        <w:rPr>
          <w:rFonts w:ascii="STSong" w:eastAsia="STSong" w:hAnsi="STSong" w:cs="Arial"/>
          <w:color w:val="434343"/>
        </w:rPr>
        <w:t>，</w:t>
      </w:r>
      <w:r w:rsidRPr="00F1380A">
        <w:rPr>
          <w:rFonts w:ascii="STSong" w:eastAsia="STSong" w:hAnsi="STSong" w:cs="Arial" w:hint="eastAsia"/>
          <w:color w:val="434343"/>
        </w:rPr>
        <w:t>这种以</w:t>
      </w:r>
      <w:r w:rsidRPr="00F1380A">
        <w:rPr>
          <w:rFonts w:ascii="STSong" w:eastAsia="STSong" w:hAnsi="STSong" w:cs="Arial"/>
          <w:color w:val="434343"/>
        </w:rPr>
        <w:t>P2P为基础的去中心化的新体系，</w:t>
      </w:r>
      <w:r w:rsidRPr="00F1380A">
        <w:rPr>
          <w:rFonts w:ascii="STSong" w:eastAsia="STSong" w:hAnsi="STSong" w:cs="Arial" w:hint="eastAsia"/>
          <w:color w:val="434343"/>
        </w:rPr>
        <w:t>它革新了互联网与金融产业</w:t>
      </w:r>
      <w:r w:rsidRPr="00F1380A">
        <w:rPr>
          <w:rFonts w:ascii="STSong" w:eastAsia="STSong" w:hAnsi="STSong" w:cs="Arial"/>
          <w:color w:val="434343"/>
        </w:rPr>
        <w:t>，</w:t>
      </w:r>
      <w:r w:rsidRPr="00F1380A">
        <w:rPr>
          <w:rFonts w:ascii="STSong" w:eastAsia="STSong" w:hAnsi="STSong" w:cs="Arial" w:hint="eastAsia"/>
          <w:color w:val="434343"/>
        </w:rPr>
        <w:t>现在的比特币行业</w:t>
      </w:r>
      <w:r w:rsidRPr="00F1380A">
        <w:rPr>
          <w:rFonts w:ascii="STSong" w:eastAsia="STSong" w:hAnsi="STSong" w:cs="Arial"/>
          <w:color w:val="434343"/>
        </w:rPr>
        <w:t>，</w:t>
      </w:r>
      <w:r w:rsidRPr="00F1380A">
        <w:rPr>
          <w:rFonts w:ascii="STSong" w:eastAsia="STSong" w:hAnsi="STSong" w:cs="Arial" w:hint="eastAsia"/>
          <w:color w:val="434343"/>
        </w:rPr>
        <w:t>只想当于</w:t>
      </w:r>
      <w:r w:rsidRPr="00F1380A">
        <w:rPr>
          <w:rFonts w:ascii="STSong" w:eastAsia="STSong" w:hAnsi="STSong" w:cs="Arial"/>
          <w:color w:val="434343"/>
        </w:rPr>
        <w:t>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微软雅黑" w:eastAsia="微软雅黑" w:hAnsi="微软雅黑"/>
          <w:color w:val="333333"/>
          <w:shd w:val="clear" w:color="auto" w:fill="FFFFFF"/>
        </w:rPr>
      </w:pPr>
    </w:p>
    <w:p w14:paraId="14CA4E39" w14:textId="31FF15B0" w:rsidR="00D32A84" w:rsidDel="003F6328" w:rsidRDefault="0068169C" w:rsidP="003F6328">
      <w:pPr>
        <w:pStyle w:val="2"/>
        <w:rPr>
          <w:del w:id="11" w:author="Microsoft Office 用户" w:date="2016-04-21T17:13:00Z"/>
        </w:rPr>
      </w:pPr>
      <w:del w:id="12" w:author="Microsoft Office 用户" w:date="2016-04-21T17:13:00Z">
        <w:r w:rsidDel="003F6328">
          <w:rPr>
            <w:shd w:val="clear" w:color="auto" w:fill="FFFFFF"/>
          </w:rPr>
          <w:delText xml:space="preserve">2.4 </w:delText>
        </w:r>
      </w:del>
    </w:p>
    <w:p w14:paraId="6EC5D856" w14:textId="77777777" w:rsidR="00335F15" w:rsidRPr="00537441" w:rsidRDefault="00335F15" w:rsidP="00537441"/>
    <w:p w14:paraId="5E45FAF1" w14:textId="40B6A3E2" w:rsidR="005C337A" w:rsidRDefault="0068169C" w:rsidP="006011C2">
      <w:pPr>
        <w:pStyle w:val="1"/>
        <w:jc w:val="center"/>
        <w:rPr>
          <w:shd w:val="clear" w:color="auto" w:fill="FFFFFF"/>
        </w:rPr>
      </w:pPr>
      <w:r>
        <w:rPr>
          <w:shd w:val="clear" w:color="auto" w:fill="FFFFFF"/>
        </w:rPr>
        <w:lastRenderedPageBreak/>
        <w:t>第</w:t>
      </w:r>
      <w:r>
        <w:rPr>
          <w:shd w:val="clear" w:color="auto" w:fill="FFFFFF"/>
        </w:rPr>
        <w:t>3</w:t>
      </w:r>
      <w:r>
        <w:rPr>
          <w:rFonts w:hint="eastAsia"/>
          <w:shd w:val="clear" w:color="auto" w:fill="FFFFFF"/>
        </w:rPr>
        <w:t>章</w:t>
      </w:r>
      <w:r>
        <w:rPr>
          <w:shd w:val="clear" w:color="auto" w:fill="FFFFFF"/>
        </w:rPr>
        <w:t xml:space="preserve"> </w:t>
      </w:r>
      <w:r w:rsidR="00CD4060">
        <w:rPr>
          <w:shd w:val="clear" w:color="auto" w:fill="FFFFFF"/>
        </w:rPr>
        <w:t>区块链</w:t>
      </w:r>
      <w:r w:rsidR="003E0F90">
        <w:rPr>
          <w:shd w:val="clear" w:color="auto" w:fill="FFFFFF"/>
        </w:rPr>
        <w:t>应用场景</w:t>
      </w:r>
    </w:p>
    <w:p w14:paraId="7012A737" w14:textId="470AC884" w:rsidR="00EF7679" w:rsidRPr="0047626B" w:rsidRDefault="002D5C45" w:rsidP="003F6328">
      <w:pPr>
        <w:pStyle w:val="a7"/>
        <w:shd w:val="clear" w:color="auto" w:fill="FFFFFF"/>
        <w:spacing w:before="0" w:beforeAutospacing="0" w:after="0" w:afterAutospacing="0" w:line="450" w:lineRule="atLeast"/>
        <w:ind w:firstLine="420"/>
      </w:pPr>
      <w:r w:rsidRPr="003F6328">
        <w:rPr>
          <w:rFonts w:hint="eastAsia"/>
          <w:color w:val="4A4A4A"/>
        </w:rPr>
        <w:t>区块链技术源于比特币，它的本质是运用计算机算法和密码学等技术创造一种去中心化的数字货币系统，实现货币的发行和交易功能。下面就让我们来看看，区块链技术会给哪些</w:t>
      </w:r>
      <w:r w:rsidRPr="003F6328">
        <w:rPr>
          <w:color w:val="4A4A4A"/>
        </w:rPr>
        <w:t>领域</w:t>
      </w:r>
      <w:r w:rsidRPr="003F6328">
        <w:rPr>
          <w:rFonts w:hint="eastAsia"/>
          <w:color w:val="4A4A4A"/>
        </w:rPr>
        <w:t>带来变革。</w:t>
      </w:r>
    </w:p>
    <w:p w14:paraId="3F006698" w14:textId="39B9EA12" w:rsidR="00CD4060" w:rsidRDefault="0068169C" w:rsidP="0068169C">
      <w:pPr>
        <w:pStyle w:val="2"/>
        <w:rPr>
          <w:shd w:val="clear" w:color="auto" w:fill="FFFFFF"/>
        </w:rPr>
      </w:pPr>
      <w:r>
        <w:rPr>
          <w:shd w:val="clear" w:color="auto" w:fill="FFFFFF"/>
        </w:rPr>
        <w:t xml:space="preserve">3.1 </w:t>
      </w:r>
      <w:r w:rsidR="00CD4060">
        <w:rPr>
          <w:shd w:val="clear" w:color="auto" w:fill="FFFFFF"/>
        </w:rPr>
        <w:t>存在性证明</w:t>
      </w:r>
    </w:p>
    <w:p w14:paraId="1923735A" w14:textId="1D45BE5D" w:rsidR="000A44A4" w:rsidRDefault="000A44A4" w:rsidP="000A44A4">
      <w:pPr>
        <w:pStyle w:val="3"/>
        <w:rPr>
          <w:shd w:val="clear" w:color="auto" w:fill="FFFFFF"/>
        </w:rPr>
      </w:pPr>
      <w:r>
        <w:rPr>
          <w:shd w:val="clear" w:color="auto" w:fill="FFFFFF"/>
        </w:rPr>
        <w:t>3.1.1</w:t>
      </w:r>
      <w:r w:rsidR="00B35989">
        <w:rPr>
          <w:shd w:val="clear" w:color="auto" w:fill="FFFFFF"/>
        </w:rPr>
        <w:t>概述</w:t>
      </w:r>
    </w:p>
    <w:p w14:paraId="5972277F" w14:textId="50562E36" w:rsidR="0012520D" w:rsidRPr="00FD3C06" w:rsidRDefault="0012520D" w:rsidP="004A646F">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存在性证明是指把</w:t>
      </w:r>
      <w:r w:rsidR="004563B3">
        <w:rPr>
          <w:color w:val="4A4A4A"/>
        </w:rPr>
        <w:t>将要存储的文件</w:t>
      </w:r>
      <w:r w:rsidRPr="00FD3C06">
        <w:rPr>
          <w:rFonts w:hint="eastAsia"/>
          <w:color w:val="4A4A4A"/>
        </w:rPr>
        <w:t>的</w:t>
      </w:r>
      <w:r w:rsidRPr="00FD3C06">
        <w:rPr>
          <w:color w:val="4A4A4A"/>
        </w:rPr>
        <w:t>SHA256</w:t>
      </w:r>
      <w:r w:rsidRPr="00FD3C06">
        <w:rPr>
          <w:rFonts w:hint="eastAsia"/>
          <w:color w:val="4A4A4A"/>
        </w:rPr>
        <w:t>信息摘要嵌入</w:t>
      </w:r>
      <w:r w:rsidR="004563B3">
        <w:rPr>
          <w:color w:val="4A4A4A"/>
        </w:rPr>
        <w:t>到</w:t>
      </w:r>
      <w:r w:rsidRPr="00FD3C06">
        <w:rPr>
          <w:rFonts w:hint="eastAsia"/>
          <w:color w:val="4A4A4A"/>
        </w:rPr>
        <w:t>区块链来证明其存在性。原理是通过两个编码过的且包含哈希的特殊地址创建一个有效的比特币转账，这个哈希被切断成两个片段，每个片段包含这些地址之一。哈希片段用来替换椭圆曲线数字签名（比特币地址生成算法）公钥的哈希，这就是为什么这些特殊的转账是不能花费的，因为这些地址是由文档的杂凑片段生成的，而不是由椭圆曲线数字签名算法的私钥生成。</w:t>
      </w:r>
    </w:p>
    <w:p w14:paraId="0B6210BA"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地址生成且交易确认后，该文件即被永久认证。只要交易被证实，则意味着该文件存在。如果文件在交易发生时不存在，它不可能在两个地址中嵌入其</w:t>
      </w:r>
      <w:r w:rsidRPr="00FD3C06">
        <w:rPr>
          <w:color w:val="4A4A4A"/>
        </w:rPr>
        <w:t>SHA256</w:t>
      </w:r>
      <w:r w:rsidRPr="00FD3C06">
        <w:rPr>
          <w:rFonts w:hint="eastAsia"/>
          <w:color w:val="4A4A4A"/>
        </w:rPr>
        <w:t>消息摘要，并创建转账（由于哈希函数的抗第二原像计算性）。试图嵌入一些哈希散列，以与未来的文件哈希值相匹配，这也是不可能的（由于哈希函数的抗原像计算性），这就是为什么一旦文档所产生的转账被比特币区块确认，该文件的存在性就被证明了，而不需要一个让人信任的中央权力机构。</w:t>
      </w:r>
    </w:p>
    <w:p w14:paraId="4C285E07"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如果有人想在时间戳上手动确认文件的存在，他们应该遵循以下步骤：</w:t>
      </w:r>
    </w:p>
    <w:p w14:paraId="43ABFDB2"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1</w:t>
      </w:r>
      <w:r w:rsidRPr="00FD3C06">
        <w:rPr>
          <w:rFonts w:hint="eastAsia"/>
          <w:color w:val="4A4A4A"/>
        </w:rPr>
        <w:t>）计算</w:t>
      </w:r>
      <w:r w:rsidRPr="00FD3C06">
        <w:rPr>
          <w:color w:val="4A4A4A"/>
        </w:rPr>
        <w:t>SHA256</w:t>
      </w:r>
      <w:r w:rsidRPr="00FD3C06">
        <w:rPr>
          <w:rFonts w:hint="eastAsia"/>
          <w:color w:val="4A4A4A"/>
        </w:rPr>
        <w:t>信息摘要。</w:t>
      </w:r>
    </w:p>
    <w:p w14:paraId="3830769F"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2</w:t>
      </w:r>
      <w:r w:rsidRPr="00FD3C06">
        <w:rPr>
          <w:rFonts w:hint="eastAsia"/>
          <w:color w:val="4A4A4A"/>
        </w:rPr>
        <w:t>）找到比特币区块链上的转账记录，给文档的地址发送比特币。</w:t>
      </w:r>
    </w:p>
    <w:p w14:paraId="36438D40"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3</w:t>
      </w:r>
      <w:r w:rsidRPr="00FD3C06">
        <w:rPr>
          <w:rFonts w:hint="eastAsia"/>
          <w:color w:val="4A4A4A"/>
        </w:rPr>
        <w:t>）反编译</w:t>
      </w:r>
      <w:r w:rsidRPr="00FD3C06">
        <w:rPr>
          <w:color w:val="4A4A4A"/>
        </w:rPr>
        <w:t>base58</w:t>
      </w:r>
      <w:r w:rsidRPr="00FD3C06">
        <w:rPr>
          <w:rFonts w:hint="eastAsia"/>
          <w:color w:val="4A4A4A"/>
        </w:rPr>
        <w:t>编码的地址。</w:t>
      </w:r>
    </w:p>
    <w:p w14:paraId="588EA1C5"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4</w:t>
      </w:r>
      <w:r w:rsidRPr="00FD3C06">
        <w:rPr>
          <w:rFonts w:hint="eastAsia"/>
          <w:color w:val="4A4A4A"/>
        </w:rPr>
        <w:t>）嵌入摘要，替换这两个地址的公钥哈希，由于摘要共有</w:t>
      </w:r>
      <w:r w:rsidRPr="00FD3C06">
        <w:rPr>
          <w:color w:val="4A4A4A"/>
        </w:rPr>
        <w:t>32</w:t>
      </w:r>
      <w:r w:rsidRPr="00FD3C06">
        <w:rPr>
          <w:rFonts w:hint="eastAsia"/>
          <w:color w:val="4A4A4A"/>
        </w:rPr>
        <w:t>个字节，而每个地址可容纳</w:t>
      </w:r>
      <w:r w:rsidRPr="00FD3C06">
        <w:rPr>
          <w:color w:val="4A4A4A"/>
        </w:rPr>
        <w:t>20</w:t>
      </w:r>
      <w:r w:rsidRPr="00FD3C06">
        <w:rPr>
          <w:rFonts w:hint="eastAsia"/>
          <w:color w:val="4A4A4A"/>
        </w:rPr>
        <w:t>个字节，剩下</w:t>
      </w:r>
      <w:r w:rsidRPr="00FD3C06">
        <w:rPr>
          <w:color w:val="4A4A4A"/>
        </w:rPr>
        <w:t>8</w:t>
      </w:r>
      <w:r w:rsidRPr="00FD3C06">
        <w:rPr>
          <w:rFonts w:hint="eastAsia"/>
          <w:color w:val="4A4A4A"/>
        </w:rPr>
        <w:t>个字节用零填满。</w:t>
      </w:r>
    </w:p>
    <w:p w14:paraId="006279CD" w14:textId="1680A3C1"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5</w:t>
      </w:r>
      <w:r w:rsidRPr="00FD3C06">
        <w:rPr>
          <w:rFonts w:hint="eastAsia"/>
          <w:color w:val="4A4A4A"/>
        </w:rPr>
        <w:t>）区块链上这两个地址间的转账可证明该文件在那个时间确实存在过。</w:t>
      </w:r>
    </w:p>
    <w:p w14:paraId="5A005471" w14:textId="17A4B69A" w:rsidR="000A44A4" w:rsidRPr="00FD3C06" w:rsidRDefault="000A44A4"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通过简单的在区块链上登记和加入时间戳信息，</w:t>
      </w:r>
      <w:r w:rsidRPr="00FD3C06">
        <w:rPr>
          <w:color w:val="4A4A4A"/>
        </w:rPr>
        <w:t>POE</w:t>
      </w:r>
      <w:r w:rsidRPr="00FD3C06">
        <w:rPr>
          <w:rFonts w:hint="eastAsia"/>
          <w:color w:val="4A4A4A"/>
        </w:rPr>
        <w:t>能够让任何人匿名和安全地存放任何文件的存在性证明。文件本身并没有存放在中心化的数据库或</w:t>
      </w:r>
      <w:r w:rsidRPr="00FD3C06">
        <w:rPr>
          <w:rFonts w:hint="eastAsia"/>
          <w:color w:val="4A4A4A"/>
        </w:rPr>
        <w:lastRenderedPageBreak/>
        <w:t>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t>
      </w:r>
    </w:p>
    <w:p w14:paraId="5BAEA845" w14:textId="61E9A600" w:rsidR="00346853" w:rsidRPr="00FD3C06" w:rsidRDefault="00346853"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t>
      </w:r>
      <w:r w:rsidRPr="00FD3C06">
        <w:rPr>
          <w:color w:val="4A4A4A"/>
        </w:rPr>
        <w:t>TSAs</w:t>
      </w:r>
      <w:r w:rsidRPr="00FD3C06">
        <w:rPr>
          <w:rFonts w:hint="eastAsia"/>
          <w:color w:val="4A4A4A"/>
        </w:rPr>
        <w:t>（</w:t>
      </w:r>
      <w:r w:rsidRPr="00FD3C06">
        <w:rPr>
          <w:color w:val="4A4A4A"/>
        </w:rPr>
        <w:t>Time Stamping Authority</w:t>
      </w:r>
      <w:r w:rsidRPr="00FD3C06">
        <w:rPr>
          <w:rFonts w:hint="eastAsia"/>
          <w:color w:val="4A4A4A"/>
        </w:rPr>
        <w:t>）的可信赖的第三方来签署的可信时间戳信息的，但是容易出现数据腐败和篡改。而且在区块链中，您的时间戳信息是安全存放在全世界的，更难篡改。</w:t>
      </w:r>
    </w:p>
    <w:p w14:paraId="05DC3B1D" w14:textId="5B923314"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r w:rsidRPr="00FD3C06">
        <w:rPr>
          <w:color w:val="4A4A4A"/>
        </w:rPr>
        <w:t>POE</w:t>
      </w:r>
      <w:r w:rsidRPr="00FD3C06">
        <w:rPr>
          <w:rFonts w:hint="eastAsia"/>
          <w:color w:val="4A4A4A"/>
        </w:rPr>
        <w:t>可以用于文件版权、专利等等。任何人都可以证明某个数据在某个时间点存在过。因为我们使用了比特币区块链来存放文件证明信息，因此任何人都可以在无需中心机构的情况下就能验证该文件证明信息。而且整个比特币网络的算力用来保护你的数据。</w:t>
      </w:r>
    </w:p>
    <w:p w14:paraId="6CD47889" w14:textId="12BE6162"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r w:rsidRPr="00FD3C06">
        <w:rPr>
          <w:color w:val="4A4A4A"/>
        </w:rPr>
        <w:t>POE</w:t>
      </w:r>
      <w:r w:rsidRPr="00FD3C06">
        <w:rPr>
          <w:rFonts w:hint="eastAsia"/>
          <w:color w:val="4A4A4A"/>
        </w:rPr>
        <w:t>的部分用途如下：</w:t>
      </w:r>
    </w:p>
    <w:p w14:paraId="2E211808"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1</w:t>
      </w:r>
      <w:r w:rsidRPr="00FD3C06">
        <w:rPr>
          <w:rFonts w:hint="eastAsia"/>
          <w:color w:val="4A4A4A"/>
        </w:rPr>
        <w:t>、无需泄露真实的数据内容即可证明文件的所有者</w:t>
      </w:r>
    </w:p>
    <w:p w14:paraId="46A3B2EA"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2</w:t>
      </w:r>
      <w:r w:rsidRPr="00FD3C06">
        <w:rPr>
          <w:rFonts w:hint="eastAsia"/>
          <w:color w:val="4A4A4A"/>
        </w:rPr>
        <w:t>、文件时间戳</w:t>
      </w:r>
    </w:p>
    <w:p w14:paraId="111383D7"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3</w:t>
      </w:r>
      <w:r w:rsidRPr="00FD3C06">
        <w:rPr>
          <w:rFonts w:hint="eastAsia"/>
          <w:color w:val="4A4A4A"/>
        </w:rPr>
        <w:t>、证明所有者和转让合同</w:t>
      </w:r>
    </w:p>
    <w:p w14:paraId="34B597DD"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4</w:t>
      </w:r>
      <w:r w:rsidRPr="00FD3C06">
        <w:rPr>
          <w:rFonts w:hint="eastAsia"/>
          <w:color w:val="4A4A4A"/>
        </w:rPr>
        <w:t>、确认文件完整性</w:t>
      </w:r>
    </w:p>
    <w:p w14:paraId="596D9309" w14:textId="2CAA9B49" w:rsidR="00346853" w:rsidRPr="00C52675" w:rsidRDefault="00C52675" w:rsidP="00FD3C06">
      <w:pPr>
        <w:pStyle w:val="a7"/>
        <w:shd w:val="clear" w:color="auto" w:fill="FFFFFF"/>
        <w:spacing w:before="0" w:beforeAutospacing="0" w:after="0" w:afterAutospacing="0" w:line="450" w:lineRule="atLeast"/>
        <w:ind w:firstLine="420"/>
        <w:rPr>
          <w:rFonts w:ascii="Arial" w:hAnsi="Arial" w:cs="Arial"/>
          <w:color w:val="262626"/>
          <w:sz w:val="28"/>
          <w:szCs w:val="28"/>
        </w:rPr>
      </w:pPr>
      <w:r w:rsidRPr="00FD3C06">
        <w:rPr>
          <w:rFonts w:hint="eastAsia"/>
          <w:color w:val="4A4A4A"/>
        </w:rPr>
        <w: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t>
      </w:r>
    </w:p>
    <w:p w14:paraId="59B45727" w14:textId="562AE4DB" w:rsidR="000A44A4" w:rsidRDefault="000F13FD" w:rsidP="000F13FD">
      <w:pPr>
        <w:pStyle w:val="3"/>
        <w:rPr>
          <w:rFonts w:ascii="微软雅黑" w:eastAsia="微软雅黑" w:hAnsi="微软雅黑"/>
          <w:color w:val="555555"/>
          <w:sz w:val="27"/>
          <w:szCs w:val="27"/>
          <w:shd w:val="clear" w:color="auto" w:fill="FFFFFF"/>
        </w:rPr>
      </w:pPr>
      <w:r w:rsidRPr="000F13FD">
        <w:rPr>
          <w:shd w:val="clear" w:color="auto" w:fill="FFFFFF"/>
        </w:rPr>
        <w:t>3.1.2</w:t>
      </w:r>
      <w:r w:rsidRPr="000F13FD">
        <w:rPr>
          <w:rFonts w:hint="eastAsia"/>
          <w:shd w:val="clear" w:color="auto" w:fill="FFFFFF"/>
        </w:rPr>
        <w:t>应用</w:t>
      </w:r>
      <w:r w:rsidRPr="000F13FD">
        <w:rPr>
          <w:shd w:val="clear" w:color="auto" w:fill="FFFFFF"/>
        </w:rPr>
        <w:t>案例</w:t>
      </w:r>
    </w:p>
    <w:p w14:paraId="740F4013" w14:textId="1FA0B1E6" w:rsidR="000F13FD" w:rsidRPr="00434D4A" w:rsidRDefault="008B1E95" w:rsidP="00776027">
      <w:pPr>
        <w:autoSpaceDE w:val="0"/>
        <w:autoSpaceDN w:val="0"/>
        <w:adjustRightInd w:val="0"/>
        <w:rPr>
          <w:rFonts w:ascii="Arial" w:hAnsi="Arial" w:cs="Arial"/>
          <w:color w:val="262626"/>
          <w:sz w:val="28"/>
          <w:szCs w:val="28"/>
        </w:rPr>
      </w:pPr>
      <w:r>
        <w:rPr>
          <w:rFonts w:ascii="微软雅黑" w:eastAsia="微软雅黑" w:hAnsi="微软雅黑"/>
          <w:color w:val="666666"/>
          <w:sz w:val="27"/>
          <w:szCs w:val="27"/>
          <w:shd w:val="clear" w:color="auto" w:fill="FFFFFF"/>
        </w:rPr>
        <w:t xml:space="preserve">    </w:t>
      </w:r>
      <w:r w:rsidR="00F376A5" w:rsidRPr="00776027">
        <w:rPr>
          <w:rFonts w:ascii="Arial" w:hAnsi="Arial" w:cs="Arial"/>
          <w:color w:val="262626"/>
          <w:sz w:val="28"/>
          <w:szCs w:val="28"/>
        </w:rPr>
        <w:t>随着互联网技术发展，越来越多的机构，开始大力研究数字合同和数字印章技术。但是这些技术，还停留在中心化数字解决方案，许多机构更是出于本集团利益，进行研发，而不顾使用者的利</w:t>
      </w:r>
      <w:r w:rsidR="00F376A5" w:rsidRPr="00776027">
        <w:rPr>
          <w:rFonts w:ascii="Arial" w:hAnsi="Arial" w:cs="Arial"/>
          <w:color w:val="262626"/>
          <w:sz w:val="28"/>
          <w:szCs w:val="28"/>
        </w:rPr>
        <w:lastRenderedPageBreak/>
        <w:t>益，并且成本高，方案不够透明，技术被少数人垄断和操作，容易作弊，并且各个团体机构之间，技术不公开，不透明，通用性不强，造成了公信力的缺失，也制约了这一技术快速普及与发展，在我们生活中，经常可以看到有些恶意的人故意篡改并违反原来的约定，利用手中各种关系和方法来谋取私利。让处于弱势的善良的用户，想通过当初的约定，进行司法维护公正时，发现已经无法行得通。这一切均缘于普通纸质协议，容易丢失，容易被人修改，而且存放不透明，不公开。</w:t>
      </w:r>
    </w:p>
    <w:p w14:paraId="0B18158F" w14:textId="2389EF74" w:rsidR="00F376A5" w:rsidRPr="00776027" w:rsidRDefault="002F5031"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F5031">
        <w:rPr>
          <w:rFonts w:ascii="Arial" w:hAnsi="Arial" w:cs="Arial"/>
          <w:color w:val="262626"/>
          <w:sz w:val="28"/>
          <w:szCs w:val="28"/>
        </w:rPr>
        <w:t>基于区块链技术构建的数字合同与数字印章解决方案，正是基于这种理念而产生，在区块链中，每个区块都有自己的唯一</w:t>
      </w:r>
      <w:r w:rsidRPr="002F5031">
        <w:rPr>
          <w:rFonts w:ascii="Arial" w:hAnsi="Arial" w:cs="Arial"/>
          <w:color w:val="262626"/>
          <w:sz w:val="28"/>
          <w:szCs w:val="28"/>
        </w:rPr>
        <w:t>hash</w:t>
      </w:r>
      <w:r w:rsidRPr="002F5031">
        <w:rPr>
          <w:rFonts w:ascii="Arial" w:hAnsi="Arial" w:cs="Arial"/>
          <w:color w:val="262626"/>
          <w:sz w:val="28"/>
          <w:szCs w:val="28"/>
        </w:rPr>
        <w:t>值，任何人都不能私自修改区块中的内容，私自修改，将会造成区块</w:t>
      </w:r>
      <w:r w:rsidRPr="002F5031">
        <w:rPr>
          <w:rFonts w:ascii="Arial" w:hAnsi="Arial" w:cs="Arial"/>
          <w:color w:val="262626"/>
          <w:sz w:val="28"/>
          <w:szCs w:val="28"/>
        </w:rPr>
        <w:t>hash</w:t>
      </w:r>
      <w:r w:rsidRPr="002F5031">
        <w:rPr>
          <w:rFonts w:ascii="Arial" w:hAnsi="Arial" w:cs="Arial"/>
          <w:color w:val="262626"/>
          <w:sz w:val="28"/>
          <w:szCs w:val="28"/>
        </w:rPr>
        <w: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t>
      </w:r>
    </w:p>
    <w:p w14:paraId="45B9F22D" w14:textId="5170FBC3" w:rsidR="003D3AE3" w:rsidRDefault="00434D4A" w:rsidP="00280192">
      <w:pPr>
        <w:autoSpaceDE w:val="0"/>
        <w:autoSpaceDN w:val="0"/>
        <w:adjustRightInd w:val="0"/>
        <w:rPr>
          <w:rFonts w:ascii="Arial" w:hAnsi="Arial" w:cs="Arial"/>
          <w:color w:val="262626"/>
          <w:sz w:val="28"/>
          <w:szCs w:val="28"/>
        </w:rPr>
      </w:pPr>
      <w:r w:rsidRPr="00434D4A">
        <w:rPr>
          <w:rFonts w:ascii="Arial" w:hAnsi="Arial" w:cs="Arial"/>
          <w:color w:val="262626"/>
          <w:sz w:val="28"/>
          <w:szCs w:val="28"/>
        </w:rPr>
        <w:lastRenderedPageBreak/>
        <w:t>将一份合同内容，经过</w:t>
      </w:r>
      <w:r w:rsidRPr="00434D4A">
        <w:rPr>
          <w:rFonts w:ascii="Arial" w:hAnsi="Arial" w:cs="Arial"/>
          <w:color w:val="262626"/>
          <w:sz w:val="28"/>
          <w:szCs w:val="28"/>
        </w:rPr>
        <w:t>SHA</w:t>
      </w:r>
      <w:r w:rsidRPr="00434D4A">
        <w:rPr>
          <w:rFonts w:ascii="Arial" w:hAnsi="Arial" w:cs="Arial"/>
          <w:color w:val="262626"/>
          <w:sz w:val="28"/>
          <w:szCs w:val="28"/>
        </w:rPr>
        <w:t>校验后，写入签名信息中，并由签约双方发起一笔交易，进而将这些数据写入区块链。</w:t>
      </w:r>
      <w:r w:rsidR="004A128C" w:rsidRPr="00A462EB">
        <w:rPr>
          <w:rFonts w:ascii="Arial" w:hAnsi="Arial" w:cs="Arial"/>
          <w:color w:val="262626"/>
          <w:sz w:val="28"/>
          <w:szCs w:val="28"/>
        </w:rPr>
        <w:t>合同本身具有隐私性，合同内容不会被写入区块（或是仅将加密后内容写入区块），一份合同制定完成后，会对这个合同文件，进行</w:t>
      </w:r>
      <w:r w:rsidR="004A128C" w:rsidRPr="00A462EB">
        <w:rPr>
          <w:rFonts w:ascii="Arial" w:hAnsi="Arial" w:cs="Arial"/>
          <w:color w:val="262626"/>
          <w:sz w:val="28"/>
          <w:szCs w:val="28"/>
        </w:rPr>
        <w:t>SHA256</w:t>
      </w:r>
      <w:r w:rsidR="004A128C" w:rsidRPr="00A462EB">
        <w:rPr>
          <w:rFonts w:ascii="Arial" w:hAnsi="Arial" w:cs="Arial"/>
          <w:color w:val="262626"/>
          <w:sz w:val="28"/>
          <w:szCs w:val="28"/>
        </w:rPr>
        <w:t>加密校验，防止事后，私自修改合内容，将</w:t>
      </w:r>
      <w:r w:rsidR="004A128C" w:rsidRPr="00A462EB">
        <w:rPr>
          <w:rFonts w:ascii="Arial" w:hAnsi="Arial" w:cs="Arial"/>
          <w:color w:val="262626"/>
          <w:sz w:val="28"/>
          <w:szCs w:val="28"/>
        </w:rPr>
        <w:t>SHA</w:t>
      </w:r>
      <w:r w:rsidR="004A128C" w:rsidRPr="00A462EB">
        <w:rPr>
          <w:rFonts w:ascii="Arial" w:hAnsi="Arial" w:cs="Arial"/>
          <w:color w:val="262626"/>
          <w:sz w:val="28"/>
          <w:szCs w:val="28"/>
        </w:rPr>
        <w:t>值写入区块中，以确定合同的唯一性，合法性，公示性。</w:t>
      </w:r>
    </w:p>
    <w:p w14:paraId="668F5C36" w14:textId="0F0ACDBB" w:rsidR="00280192" w:rsidRDefault="00280192" w:rsidP="00280192">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80192">
        <w:rPr>
          <w:rFonts w:ascii="Arial" w:hAnsi="Arial" w:cs="Arial"/>
          <w:color w:val="262626"/>
          <w:sz w:val="28"/>
          <w:szCs w:val="28"/>
        </w:rPr>
        <w:t>在将来，用户甚至只需要发送一条短信，或是发一份邮件，或是聊天工具上发给对方一串字符，或是二维码的扫描等，就可以完成合同的签订工作。甚至还允许两个互不认识对方的人，进行匿名合同的签订。甚至包括实现人与人，硬件与人，硬件与硬件之间建立数字合同关系。</w:t>
      </w:r>
    </w:p>
    <w:p w14:paraId="52137DDA" w14:textId="591C5098" w:rsidR="00BB51C6" w:rsidRDefault="005539E3" w:rsidP="005539E3">
      <w:pPr>
        <w:autoSpaceDE w:val="0"/>
        <w:autoSpaceDN w:val="0"/>
        <w:adjustRightInd w:val="0"/>
        <w:rPr>
          <w:rFonts w:ascii="Arial" w:hAnsi="Arial" w:cs="Arial"/>
          <w:color w:val="262626"/>
          <w:sz w:val="28"/>
          <w:szCs w:val="28"/>
        </w:rPr>
      </w:pPr>
      <w:r w:rsidRPr="005539E3">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993390"/>
                    </a:xfrm>
                    <a:prstGeom prst="rect">
                      <a:avLst/>
                    </a:prstGeom>
                  </pic:spPr>
                </pic:pic>
              </a:graphicData>
            </a:graphic>
          </wp:inline>
        </w:drawing>
      </w:r>
    </w:p>
    <w:p w14:paraId="50CFF24E" w14:textId="555023C3" w:rsidR="00BB51C6" w:rsidRDefault="005539E3" w:rsidP="003D3AE3">
      <w:pPr>
        <w:ind w:firstLine="540"/>
        <w:rPr>
          <w:rFonts w:ascii="Arial" w:hAnsi="Arial" w:cs="Arial"/>
          <w:color w:val="262626"/>
          <w:sz w:val="28"/>
          <w:szCs w:val="28"/>
        </w:rPr>
      </w:pPr>
      <w:r>
        <w:rPr>
          <w:rFonts w:ascii="Arial" w:hAnsi="Arial" w:cs="Arial"/>
          <w:color w:val="262626"/>
          <w:sz w:val="32"/>
          <w:szCs w:val="32"/>
        </w:rPr>
        <w:t>无论数字印印章还是个人数字印章，均会被写入区块中，进行身份的公示，这里公示是匿名性，但是确是可以</w:t>
      </w:r>
      <w:r>
        <w:rPr>
          <w:rFonts w:ascii="Arial" w:hAnsi="Arial" w:cs="Arial"/>
          <w:color w:val="262626"/>
          <w:sz w:val="32"/>
          <w:szCs w:val="32"/>
        </w:rPr>
        <w:lastRenderedPageBreak/>
        <w:t>验证的。通过钱包私匙具有唯一性，通过其加密的后数字印章同样居有唯一性。</w:t>
      </w:r>
    </w:p>
    <w:p w14:paraId="548F7992" w14:textId="55C0A397" w:rsidR="00BB51C6" w:rsidRPr="006C2308" w:rsidRDefault="005344FF" w:rsidP="005344FF">
      <w:pPr>
        <w:rPr>
          <w:rFonts w:ascii="微软雅黑" w:eastAsia="微软雅黑" w:hAnsi="微软雅黑"/>
          <w:color w:val="555555"/>
          <w:sz w:val="27"/>
          <w:szCs w:val="27"/>
          <w:shd w:val="clear" w:color="auto" w:fill="FFFFFF"/>
        </w:rPr>
      </w:pPr>
      <w:r>
        <w:rPr>
          <w:rFonts w:ascii="Arial" w:hAnsi="Arial" w:cs="Arial"/>
          <w:color w:val="262626"/>
          <w:sz w:val="32"/>
          <w:szCs w:val="32"/>
        </w:rPr>
        <w:t>http://www.bitnet.wang/iot0004/</w:t>
      </w:r>
    </w:p>
    <w:p w14:paraId="14557DA3" w14:textId="49378E24" w:rsidR="006C2308" w:rsidRDefault="008B1E95" w:rsidP="006C2308">
      <w:r w:rsidRPr="008B1E95">
        <w:t>http://nxtchina.org/portal.php?mod=view&amp;aid=47</w:t>
      </w:r>
    </w:p>
    <w:p w14:paraId="525F4548" w14:textId="3BF4B22C" w:rsidR="000A44A4" w:rsidRPr="006C2308" w:rsidRDefault="00661020" w:rsidP="006C2308">
      <w:r w:rsidRPr="00661020">
        <w:t>http://www.btc38.com/altcoin/vpn/8552.html</w:t>
      </w:r>
    </w:p>
    <w:p w14:paraId="16146E8D" w14:textId="2C558DA1" w:rsidR="00CD4060" w:rsidRDefault="0068169C" w:rsidP="0068169C">
      <w:pPr>
        <w:pStyle w:val="2"/>
        <w:rPr>
          <w:shd w:val="clear" w:color="auto" w:fill="FFFFFF"/>
        </w:rPr>
      </w:pPr>
      <w:r>
        <w:rPr>
          <w:shd w:val="clear" w:color="auto" w:fill="FFFFFF"/>
        </w:rPr>
        <w:t xml:space="preserve">3.2 </w:t>
      </w:r>
      <w:r w:rsidR="00CD4060">
        <w:rPr>
          <w:rFonts w:hint="eastAsia"/>
          <w:shd w:val="clear" w:color="auto" w:fill="FFFFFF"/>
        </w:rPr>
        <w:t>智能合约</w:t>
      </w:r>
    </w:p>
    <w:p w14:paraId="664462E6" w14:textId="2813F937" w:rsidR="00E02CC3" w:rsidRDefault="002074C4" w:rsidP="002074C4">
      <w:pPr>
        <w:pStyle w:val="3"/>
        <w:rPr>
          <w:shd w:val="clear" w:color="auto" w:fill="FFFFFF"/>
        </w:rPr>
      </w:pPr>
      <w:r>
        <w:rPr>
          <w:shd w:val="clear" w:color="auto" w:fill="FFFFFF"/>
        </w:rPr>
        <w:t>3.2.1</w:t>
      </w:r>
      <w:r w:rsidR="005114C7">
        <w:rPr>
          <w:shd w:val="clear" w:color="auto" w:fill="FFFFFF"/>
        </w:rPr>
        <w:t>概述</w:t>
      </w:r>
    </w:p>
    <w:p w14:paraId="4605C86A" w14:textId="521F392C" w:rsidR="000917AD" w:rsidRDefault="000917AD" w:rsidP="000917AD">
      <w:pPr>
        <w:pStyle w:val="a7"/>
        <w:shd w:val="clear" w:color="auto" w:fill="FFFFFF"/>
        <w:spacing w:before="0" w:beforeAutospacing="0" w:after="0" w:afterAutospacing="0" w:line="450" w:lineRule="atLeast"/>
        <w:ind w:firstLine="420"/>
        <w:rPr>
          <w:color w:val="4A4A4A"/>
        </w:rPr>
      </w:pPr>
      <w:r w:rsidRPr="006F27EE">
        <w:rPr>
          <w:rFonts w:hint="eastAsia"/>
          <w:color w:val="4A4A4A"/>
        </w:rPr>
        <w:t>密码学家尼克萨博（</w:t>
      </w:r>
      <w:r w:rsidRPr="006F27EE">
        <w:rPr>
          <w:color w:val="4A4A4A"/>
        </w:rPr>
        <w:t>Nick Szabo</w:t>
      </w:r>
      <w:r w:rsidRPr="006F27EE">
        <w:rPr>
          <w:rFonts w:hint="eastAsia"/>
          <w:color w:val="4A4A4A"/>
        </w:rPr>
        <w:t>）早在</w:t>
      </w:r>
      <w:r w:rsidRPr="006F27EE">
        <w:rPr>
          <w:color w:val="4A4A4A"/>
        </w:rPr>
        <w:t>1994</w:t>
      </w:r>
      <w:r w:rsidRPr="006F27EE">
        <w:rPr>
          <w:rFonts w:hint="eastAsia"/>
          <w:color w:val="4A4A4A"/>
        </w:rPr>
        <w:t>年提出的智能合约的理念，在区块链技术出现以前一直不能够应用到现实中，但是比特币出现以后，智能合约获得了重生。智能合约的理念加上区块链的技术，将会产生出什么呢？</w:t>
      </w:r>
      <w:r w:rsidRPr="006F27EE">
        <w:rPr>
          <w:color w:val="4A4A4A"/>
        </w:rPr>
        <w:t xml:space="preserve"> </w:t>
      </w:r>
    </w:p>
    <w:p w14:paraId="1628A474" w14:textId="457F1275" w:rsidR="00614090" w:rsidRPr="00FD3C06" w:rsidRDefault="000C35AE">
      <w:pPr>
        <w:pStyle w:val="a7"/>
        <w:shd w:val="clear" w:color="auto" w:fill="FFFFFF"/>
        <w:spacing w:before="0" w:beforeAutospacing="0" w:after="0" w:afterAutospacing="0" w:line="450" w:lineRule="atLeast"/>
        <w:ind w:firstLine="420"/>
        <w:rPr>
          <w:color w:val="4A4A4A"/>
        </w:rPr>
      </w:pPr>
      <w:r w:rsidRPr="00FD3C06">
        <w:rPr>
          <w:rFonts w:hint="eastAsia"/>
          <w:color w:val="4A4A4A"/>
        </w:rPr>
        <w: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t>
      </w:r>
      <w:r w:rsidR="00614090" w:rsidRPr="00FD3C06">
        <w:rPr>
          <w:rFonts w:hint="eastAsia"/>
          <w:color w:val="4A4A4A"/>
        </w:rPr>
        <w:t>优越于自动售货机，智能合约通过数字的方法来控制有价值的、所有类型的任何资产。智能合约涉及到一个动态的、经常主动运作的财产，且提供更好的观察和核查点，其中主动措施必须分毫不差。</w:t>
      </w:r>
    </w:p>
    <w:p w14:paraId="04C53C0F" w14:textId="1646F42E"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了防止偷窃，除非被合法的拥有者完成正确的</w:t>
      </w:r>
      <w:r w:rsidR="000A2922">
        <w:rPr>
          <w:color w:val="4A4A4A"/>
        </w:rPr>
        <w:t>“</w:t>
      </w:r>
      <w:r w:rsidRPr="00FD3C06">
        <w:rPr>
          <w:rFonts w:hint="eastAsia"/>
          <w:color w:val="4A4A4A"/>
        </w:rPr>
        <w:t>挑战</w:t>
      </w:r>
      <w:r w:rsidRPr="00FD3C06">
        <w:rPr>
          <w:color w:val="4A4A4A"/>
        </w:rPr>
        <w:t>-</w:t>
      </w:r>
      <w:r w:rsidRPr="00FD3C06">
        <w:rPr>
          <w:rFonts w:hint="eastAsia"/>
          <w:color w:val="4A4A4A"/>
        </w:rPr>
        <w:t>应答</w:t>
      </w:r>
      <w:r w:rsidR="000A2922">
        <w:rPr>
          <w:color w:val="4A4A4A"/>
        </w:rPr>
        <w:t>”</w:t>
      </w:r>
      <w:r w:rsidRPr="00FD3C06">
        <w:rPr>
          <w:rFonts w:hint="eastAsia"/>
          <w:color w:val="4A4A4A"/>
        </w:rPr>
        <w:t>过程，否则车可以呈现出不可操作状态。</w:t>
      </w:r>
    </w:p>
    <w:p w14:paraId="1D9DBDBB" w14:textId="0ADBB08B"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如果汽车用做以确保还贷，在这种传统的方式来在实现强大的安全性同时将创造一个头痛的债权人</w:t>
      </w:r>
      <w:r w:rsidR="00094BF6">
        <w:rPr>
          <w:color w:val="4A4A4A"/>
        </w:rPr>
        <w:t>－</w:t>
      </w:r>
      <w:r w:rsidRPr="00FD3C06">
        <w:rPr>
          <w:rFonts w:hint="eastAsia"/>
          <w:color w:val="4A4A4A"/>
        </w:rPr>
        <w:t>收款人将不再能够查收赖账的车。为了解决这一问题，我们可以创建一个智能扣押权协议：如果物主不交费，智能合同调用扣押</w:t>
      </w:r>
      <w:r w:rsidRPr="00FD3C06">
        <w:rPr>
          <w:rFonts w:hint="eastAsia"/>
          <w:color w:val="4A4A4A"/>
        </w:rPr>
        <w:lastRenderedPageBreak/>
        <w:t>权协议，其把车钥匙的控制权交给银行。该协议可能会比雇佣追债人更便宜、更有效。进一步的细化，如生成可证明的扣押权权注销，以及当贷款已还清、处于困境和意外情况下的账户操作。例如，当车子在</w:t>
      </w:r>
      <w:r w:rsidRPr="00FD3C06">
        <w:rPr>
          <w:color w:val="4A4A4A"/>
        </w:rPr>
        <w:t>75</w:t>
      </w:r>
      <w:r w:rsidRPr="00FD3C06">
        <w:rPr>
          <w:rFonts w:hint="eastAsia"/>
          <w:color w:val="4A4A4A"/>
        </w:rPr>
        <w:t>号高速路上奔跑的时候，撤销车子的操作将是粗鲁的。</w:t>
      </w:r>
    </w:p>
    <w:p w14:paraId="47845DD7" w14:textId="77777777"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在连续细化的过程中，我们从一个粗糙的抵押品体系，具体化到一个个具体化的合约：</w:t>
      </w:r>
    </w:p>
    <w:p w14:paraId="3C10CFB5" w14:textId="77777777"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w:t>
      </w:r>
      <w:r w:rsidRPr="00FD3C06">
        <w:rPr>
          <w:color w:val="4A4A4A"/>
        </w:rPr>
        <w:t>1</w:t>
      </w:r>
      <w:r w:rsidRPr="00FD3C06">
        <w:rPr>
          <w:rFonts w:hint="eastAsia"/>
          <w:color w:val="4A4A4A"/>
        </w:rPr>
        <w:t>）选择性地允许业主锁定和排除第三方</w:t>
      </w:r>
      <w:r w:rsidRPr="00FD3C06">
        <w:rPr>
          <w:color w:val="4A4A4A"/>
        </w:rPr>
        <w:br/>
      </w:r>
      <w:r w:rsidRPr="00FD3C06">
        <w:rPr>
          <w:rFonts w:hint="eastAsia"/>
          <w:color w:val="4A4A4A"/>
        </w:rPr>
        <w:t>（</w:t>
      </w:r>
      <w:r w:rsidRPr="00FD3C06">
        <w:rPr>
          <w:color w:val="4A4A4A"/>
        </w:rPr>
        <w:t>2</w:t>
      </w:r>
      <w:r w:rsidRPr="00FD3C06">
        <w:rPr>
          <w:rFonts w:hint="eastAsia"/>
          <w:color w:val="4A4A4A"/>
        </w:rPr>
        <w:t>）允许债权人接入的秘密途径</w:t>
      </w:r>
      <w:r w:rsidRPr="00FD3C06">
        <w:rPr>
          <w:color w:val="4A4A4A"/>
        </w:rPr>
        <w:br/>
      </w:r>
      <w:r w:rsidRPr="00FD3C06">
        <w:rPr>
          <w:rFonts w:hint="eastAsia"/>
          <w:color w:val="4A4A4A"/>
        </w:rPr>
        <w:t>（</w:t>
      </w:r>
      <w:r w:rsidRPr="00FD3C06">
        <w:rPr>
          <w:color w:val="4A4A4A"/>
        </w:rPr>
        <w:t>3A</w:t>
      </w:r>
      <w:r w:rsidRPr="00FD3C06">
        <w:rPr>
          <w:rFonts w:hint="eastAsia"/>
          <w:color w:val="4A4A4A"/>
        </w:rPr>
        <w:t>）只在违约一段时间且没有付款时秘密途径被打开</w:t>
      </w:r>
      <w:r w:rsidRPr="00FD3C06">
        <w:rPr>
          <w:color w:val="4A4A4A"/>
        </w:rPr>
        <w:t xml:space="preserve">; </w:t>
      </w:r>
      <w:r w:rsidRPr="00FD3C06">
        <w:rPr>
          <w:rFonts w:hint="eastAsia"/>
          <w:color w:val="4A4A4A"/>
        </w:rPr>
        <w:t>并且</w:t>
      </w:r>
      <w:r w:rsidRPr="00FD3C06">
        <w:rPr>
          <w:color w:val="4A4A4A"/>
        </w:rPr>
        <w:br/>
      </w:r>
      <w:r w:rsidRPr="00FD3C06">
        <w:rPr>
          <w:rFonts w:hint="eastAsia"/>
          <w:color w:val="4A4A4A"/>
        </w:rPr>
        <w:t>（</w:t>
      </w:r>
      <w:r w:rsidRPr="00FD3C06">
        <w:rPr>
          <w:color w:val="4A4A4A"/>
        </w:rPr>
        <w:t>3b</w:t>
      </w:r>
      <w:r w:rsidRPr="00FD3C06">
        <w:rPr>
          <w:rFonts w:hint="eastAsia"/>
          <w:color w:val="4A4A4A"/>
        </w:rPr>
        <w:t>）最后的电子支付完成后将永久地关闭秘密途径。</w:t>
      </w:r>
    </w:p>
    <w:p w14:paraId="009FF0A8" w14:textId="41545629" w:rsidR="000C35AE" w:rsidRPr="0097383A" w:rsidRDefault="001D03B2" w:rsidP="00FD3C06">
      <w:pPr>
        <w:pStyle w:val="a7"/>
        <w:shd w:val="clear" w:color="auto" w:fill="FFFFFF"/>
        <w:spacing w:before="0" w:beforeAutospacing="0" w:after="0" w:afterAutospacing="0" w:line="450" w:lineRule="atLeast"/>
        <w:ind w:firstLine="420"/>
        <w:rPr>
          <w:rFonts w:ascii="微软雅黑" w:eastAsia="微软雅黑" w:hAnsi="微软雅黑"/>
          <w:color w:val="333333"/>
          <w:sz w:val="27"/>
          <w:szCs w:val="27"/>
        </w:rPr>
      </w:pPr>
      <w:r w:rsidRPr="00FD3C06">
        <w:rPr>
          <w:rFonts w:hint="eastAsia"/>
          <w:color w:val="4A4A4A"/>
        </w:rPr>
        <w:t>成熟的抵押品体系将针对不同的合约执行不同的行为。继续讨论我们的例子，如果汽车的合同是一个租赁，最终付款将关闭承租人访问权</w:t>
      </w:r>
      <w:r w:rsidRPr="00FD3C06">
        <w:rPr>
          <w:color w:val="4A4A4A"/>
        </w:rPr>
        <w:t xml:space="preserve">; </w:t>
      </w:r>
      <w:r w:rsidRPr="00FD3C06">
        <w:rPr>
          <w:rFonts w:hint="eastAsia"/>
          <w:color w:val="4A4A4A"/>
        </w:rPr>
        <w:t>购买了债权，那就关掉债权人的访问。通过连续的重新设计方式，抵押品体系越来越接近其合约的精髓：管理了覆盖财物，信息或被抵押的。可定性的、不同的合约条款，以及在财产在属性的技术差异，则引出不同的协议。</w:t>
      </w:r>
    </w:p>
    <w:p w14:paraId="5381A38E" w14:textId="77D71C51" w:rsidR="00FF67D6" w:rsidRPr="00FD3C06" w:rsidRDefault="00694DD6" w:rsidP="00FD3C06">
      <w:pPr>
        <w:pStyle w:val="a7"/>
        <w:shd w:val="clear" w:color="auto" w:fill="FFFFFF"/>
        <w:spacing w:before="0" w:beforeAutospacing="0" w:after="0" w:afterAutospacing="0" w:line="450" w:lineRule="atLeast"/>
        <w:ind w:firstLine="420"/>
        <w:rPr>
          <w:color w:val="4A4A4A"/>
        </w:rPr>
      </w:pPr>
      <w:r w:rsidRPr="00FD3C06">
        <w:rPr>
          <w:rFonts w:hint="eastAsia"/>
          <w:b/>
          <w:color w:val="4A4A4A"/>
        </w:rPr>
        <w:t>智能</w:t>
      </w:r>
      <w:r w:rsidRPr="00FD3C06">
        <w:rPr>
          <w:b/>
          <w:color w:val="4A4A4A"/>
        </w:rPr>
        <w:t>合约是什么？</w:t>
      </w:r>
      <w:r w:rsidR="005B0076" w:rsidRPr="00FD3C06">
        <w:rPr>
          <w:rFonts w:hint="eastAsia"/>
          <w:color w:val="4A4A4A"/>
        </w:rPr>
        <w:t>智能合约是由事件驱动的、具有状态的、运行在一个复制的、分享的账本之上的、且能够保管账本上资产的程序</w:t>
      </w:r>
      <w:r w:rsidR="009422B8" w:rsidRPr="00FD3C06">
        <w:rPr>
          <w:rFonts w:hint="eastAsia"/>
          <w:color w:val="4A4A4A"/>
        </w:rPr>
        <w:t>。</w:t>
      </w:r>
      <w:r w:rsidR="00FF67D6" w:rsidRPr="00FD3C06">
        <w:rPr>
          <w:rFonts w:hint="eastAsia"/>
          <w:color w:val="4A4A4A"/>
        </w:rPr>
        <w:t>从本质上讲，这些自动合约的工作原理类似于其它计算机程序的</w:t>
      </w:r>
      <w:r w:rsidR="00FF67D6" w:rsidRPr="00FD3C06">
        <w:rPr>
          <w:rFonts w:hint="eastAsia"/>
          <w:color w:val="4A4A4A"/>
        </w:rPr>
        <w:t>if-then</w:t>
      </w:r>
      <w:r w:rsidR="00FF67D6" w:rsidRPr="00FD3C06">
        <w:rPr>
          <w:rFonts w:hint="eastAsia"/>
          <w:color w:val="4A4A4A"/>
        </w:rPr>
        <w:t>语句。智能合约只是以这种方式与真实世界的资产进行交互。当一个预先编好的条件被触发时，智能合约执行相应的合同条款。</w:t>
      </w:r>
    </w:p>
    <w:p w14:paraId="40855D82" w14:textId="672CD3D6" w:rsidR="00093748" w:rsidRPr="00FD3C06" w:rsidRDefault="00953E5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如果你能降低抵押贷款利率，更加容易地更新遗嘱，和确保你的赌伴不会不支付赌资时，那会怎样？这些应用和其它更多的应用，是</w:t>
      </w:r>
      <w:r w:rsidRPr="00FD3C06">
        <w:rPr>
          <w:color w:val="4A4A4A"/>
        </w:rPr>
        <w:t>智能合约</w:t>
      </w:r>
      <w:r w:rsidRPr="00FD3C06">
        <w:rPr>
          <w:rFonts w:hint="eastAsia"/>
          <w:color w:val="4A4A4A"/>
        </w:rPr>
        <w:t>向我们许诺的未来，由于密码学货币的出现，智能合约这一技术正越来越走近现实生活。</w:t>
      </w:r>
      <w:r w:rsidR="00093748" w:rsidRPr="00FD3C06">
        <w:rPr>
          <w:rFonts w:hint="eastAsia"/>
          <w:color w:val="4A4A4A"/>
        </w:rPr>
        <w:t>未来的某一天，这些程序可能取代处理某些特定金融交易的律师和银行。</w:t>
      </w:r>
    </w:p>
    <w:p w14:paraId="3C2CD764" w14:textId="3DC7A444" w:rsidR="00175161" w:rsidRPr="00FD3C06" w:rsidRDefault="00175161"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t>
      </w:r>
    </w:p>
    <w:p w14:paraId="36EDD38D" w14:textId="2EF59148" w:rsidR="00175161" w:rsidRDefault="00175161" w:rsidP="00FD3C06">
      <w:pPr>
        <w:pStyle w:val="a7"/>
        <w:shd w:val="clear" w:color="auto" w:fill="FFFFFF"/>
        <w:spacing w:before="0" w:beforeAutospacing="0" w:after="0" w:afterAutospacing="0" w:line="450" w:lineRule="atLeast"/>
        <w:ind w:firstLine="420"/>
        <w:rPr>
          <w:rFonts w:eastAsia="Times New Roman"/>
        </w:rPr>
      </w:pPr>
      <w:r w:rsidRPr="00FD3C06">
        <w:rPr>
          <w:rFonts w:hint="eastAsia"/>
          <w:color w:val="4A4A4A"/>
        </w:rPr>
        <w:t>比特币的出现和被广泛使用，正在改变阻碍智能合约实现的现状，从而萨博的理念有了重生的机会。智能合约技术现在正建立在比特币和其它虚拟货币–有些人将它们称为“比特币</w:t>
      </w:r>
      <w:r w:rsidRPr="00FD3C06">
        <w:rPr>
          <w:rFonts w:hint="eastAsia"/>
          <w:color w:val="4A4A4A"/>
        </w:rPr>
        <w:t>2.0</w:t>
      </w:r>
      <w:r w:rsidRPr="00FD3C06">
        <w:rPr>
          <w:rFonts w:hint="eastAsia"/>
          <w:color w:val="4A4A4A"/>
        </w:rPr>
        <w:t>”平台–之上。因为比特币本身就是一个计算</w:t>
      </w:r>
      <w:r w:rsidRPr="00FD3C06">
        <w:rPr>
          <w:rFonts w:hint="eastAsia"/>
          <w:color w:val="4A4A4A"/>
        </w:rPr>
        <w:lastRenderedPageBreak/>
        <w:t>机程序，智能合约能够与它进行交互，就像它能与其它程序进行交互一样。问题正逐步被解决。一个计算机程序现在可以触发支付。</w:t>
      </w:r>
    </w:p>
    <w:p w14:paraId="1F4FF092" w14:textId="58CCD154" w:rsidR="00175161" w:rsidRDefault="00175161" w:rsidP="00175161">
      <w:pPr>
        <w:rPr>
          <w:rFonts w:eastAsia="Times New Roman"/>
        </w:rPr>
      </w:pPr>
    </w:p>
    <w:p w14:paraId="4C23128B" w14:textId="457E4F6F" w:rsidR="00175161" w:rsidRDefault="004560D4" w:rsidP="004560D4">
      <w:pPr>
        <w:pStyle w:val="3"/>
        <w:rPr>
          <w:shd w:val="clear" w:color="auto" w:fill="FFFFFF"/>
        </w:rPr>
      </w:pPr>
      <w:r>
        <w:rPr>
          <w:shd w:val="clear" w:color="auto" w:fill="FFFFFF"/>
        </w:rPr>
        <w:t>3.2.3</w:t>
      </w:r>
      <w:r w:rsidR="00700C9F">
        <w:rPr>
          <w:shd w:val="clear" w:color="auto" w:fill="FFFFFF"/>
        </w:rPr>
        <w:t>应用案例</w:t>
      </w:r>
    </w:p>
    <w:p w14:paraId="2A86F151" w14:textId="0B47B7DB" w:rsidR="000B5AD5" w:rsidRPr="00E75EFE" w:rsidRDefault="008510E8" w:rsidP="00E75EFE">
      <w:pPr>
        <w:pStyle w:val="4"/>
        <w:rPr>
          <w:rFonts w:cs="Times New Roman"/>
        </w:rPr>
      </w:pPr>
      <w:r>
        <w:rPr>
          <w:rFonts w:ascii="微软雅黑" w:eastAsia="微软雅黑" w:hAnsi="微软雅黑"/>
          <w:color w:val="555555"/>
          <w:sz w:val="27"/>
          <w:szCs w:val="27"/>
          <w:shd w:val="clear" w:color="auto" w:fill="FFFFFF"/>
        </w:rPr>
        <w:t>1</w:t>
      </w:r>
      <w:r w:rsidR="000B5AD5" w:rsidRPr="00E75EFE">
        <w:rPr>
          <w:rFonts w:cs="Times New Roman" w:hint="eastAsia"/>
        </w:rPr>
        <w:t>用智能合约来实现保险柜</w:t>
      </w:r>
    </w:p>
    <w:p w14:paraId="3D91C4B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1C339A4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7"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02B2B02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1C1C5C2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w:t>
      </w:r>
      <w:r w:rsidRPr="00E75EFE">
        <w:rPr>
          <w:color w:val="4A4A4A"/>
        </w:rPr>
        <w:lastRenderedPageBreak/>
        <w:t>至于在一些年后他不能回忆起这个密码，甚至使用催眠和根据他的密码选择习惯的暴力破解也无济于事。</w:t>
      </w:r>
    </w:p>
    <w:p w14:paraId="0708F0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629270F5" w14:textId="5A58C27E"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004F35F3">
        <w:rPr>
          <w:color w:val="4A4A4A"/>
        </w:rPr>
        <w:t>提出了</w:t>
      </w:r>
      <w:hyperlink r:id="rId8" w:history="1">
        <w:r w:rsidRPr="00E75EFE">
          <w:rPr>
            <w:color w:val="4A4A4A"/>
          </w:rPr>
          <w:t>比特币私钥解决方案</w:t>
        </w:r>
      </w:hyperlink>
      <w:r w:rsidR="004F35F3">
        <w:rPr>
          <w:color w:val="4A4A4A"/>
        </w:rPr>
        <w:t>，</w:t>
      </w:r>
      <w:r w:rsidR="004F35F3">
        <w:rPr>
          <w:rFonts w:hint="eastAsia"/>
          <w:color w:val="4A4A4A"/>
        </w:rPr>
        <w:t>该</w:t>
      </w:r>
      <w:r w:rsidR="004F35F3">
        <w:rPr>
          <w:color w:val="4A4A4A"/>
        </w:rPr>
        <w:t>方案</w:t>
      </w:r>
      <w:r w:rsidRPr="00E75EFE">
        <w:rPr>
          <w:color w:val="4A4A4A"/>
        </w:rPr>
        <w:t>描述了一种方式来新建保险库，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270448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6A6EE22C"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3AE79AA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622515B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9"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43BF02E5"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10" w:history="1">
        <w:r w:rsidRPr="00E75EFE">
          <w:rPr>
            <w:color w:val="4A4A4A"/>
          </w:rPr>
          <w:t>随便说说的文章</w:t>
        </w:r>
      </w:hyperlink>
      <w:r w:rsidRPr="00E75EFE">
        <w:rPr>
          <w:color w:val="4A4A4A"/>
        </w:rPr>
        <w:t>，他建议了一个不大可能的机制并且提到一些奇怪的案例。这篇文章很值得一读。</w:t>
      </w:r>
    </w:p>
    <w:p w14:paraId="11DED6D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2CE5EE0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0BE91A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08B6BE7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2D515512"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用智能合约来实现保险柜</w:t>
      </w:r>
    </w:p>
    <w:p w14:paraId="2439669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p>
    <w:p w14:paraId="492076AE"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如何实现安全的比特币保险柜</w:t>
      </w:r>
    </w:p>
    <w:p w14:paraId="7D75DF4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w:t>
      </w:r>
      <w:r w:rsidRPr="00E75EFE">
        <w:rPr>
          <w:color w:val="4A4A4A"/>
        </w:rPr>
        <w:lastRenderedPageBreak/>
        <w:t>密钥的安全是大众接受密码货币的阻碍之一，每一次货币的丢失事件都给整个加密货币社区带来不好的名声，这些问题有各种不同的答案。</w:t>
      </w:r>
    </w:p>
    <w:p w14:paraId="2E03A07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11"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5C30418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424FF1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FF474F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30370CC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比特币保险柜</w:t>
      </w:r>
    </w:p>
    <w:p w14:paraId="4AF2163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Pr="00E75EFE">
        <w:rPr>
          <w:color w:val="4A4A4A"/>
        </w:rPr>
        <w:t>展示了</w:t>
      </w:r>
      <w:hyperlink r:id="rId12" w:history="1">
        <w:r w:rsidRPr="00E75EFE">
          <w:rPr>
            <w:color w:val="4A4A4A"/>
          </w:rPr>
          <w:t>我们的比特币私钥解决方案</w:t>
        </w:r>
      </w:hyperlink>
      <w:r w:rsidRPr="00E75EFE">
        <w:rPr>
          <w:color w:val="4A4A4A"/>
        </w:rPr>
        <w:t>。特别的是，我们的论文描述了一种方式来新建</w:t>
      </w:r>
      <w:r w:rsidRPr="00E75EFE">
        <w:rPr>
          <w:color w:val="4A4A4A"/>
        </w:rPr>
        <w:t>“</w:t>
      </w:r>
      <w:r w:rsidRPr="00E75EFE">
        <w:rPr>
          <w:color w:val="4A4A4A"/>
        </w:rPr>
        <w:t>保险库</w:t>
      </w:r>
      <w:r w:rsidRPr="00E75EFE">
        <w:rPr>
          <w:color w:val="4A4A4A"/>
        </w:rPr>
        <w:t>“</w:t>
      </w:r>
      <w:r w:rsidRPr="00E75EFE">
        <w:rPr>
          <w:color w:val="4A4A4A"/>
        </w:rPr>
        <w:t>，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w:t>
      </w:r>
      <w:r w:rsidRPr="00E75EFE">
        <w:rPr>
          <w:color w:val="4A4A4A"/>
        </w:rPr>
        <w:lastRenderedPageBreak/>
        <w:t>击，对比当前情况，比特币攻击者可以保证他们的攻击行为能够获得可观的回报。</w:t>
      </w:r>
    </w:p>
    <w:p w14:paraId="444B39B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14F1CD0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1B52DA6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5490C9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13"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519B96E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14" w:history="1">
        <w:r w:rsidRPr="00E75EFE">
          <w:rPr>
            <w:color w:val="4A4A4A"/>
          </w:rPr>
          <w:t>随便说说的文章</w:t>
        </w:r>
      </w:hyperlink>
      <w:r w:rsidRPr="00E75EFE">
        <w:rPr>
          <w:color w:val="4A4A4A"/>
        </w:rPr>
        <w:t>，他建议了一个不大可能的机制并且提到一些奇怪的案例。这篇文章很值得一读。</w:t>
      </w:r>
    </w:p>
    <w:p w14:paraId="58F890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52D053B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1D2953C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5580A6A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4A741EF1" w14:textId="5076E74B" w:rsidR="0014588C" w:rsidRPr="00E75EFE" w:rsidRDefault="0014588C" w:rsidP="00E75EFE">
      <w:pPr>
        <w:pStyle w:val="a7"/>
        <w:shd w:val="clear" w:color="auto" w:fill="FFFFFF"/>
        <w:spacing w:before="0" w:beforeAutospacing="0" w:after="0" w:afterAutospacing="0" w:line="450" w:lineRule="atLeast"/>
        <w:ind w:firstLine="420"/>
        <w:rPr>
          <w:color w:val="4A4A4A"/>
        </w:rPr>
      </w:pPr>
    </w:p>
    <w:p w14:paraId="049F123A" w14:textId="07BAD2EF" w:rsidR="000B585C" w:rsidRPr="00E75EFE" w:rsidRDefault="000B585C" w:rsidP="00E75EFE">
      <w:pPr>
        <w:pStyle w:val="a7"/>
        <w:shd w:val="clear" w:color="auto" w:fill="FFFFFF"/>
        <w:spacing w:before="0" w:beforeAutospacing="0" w:after="0" w:afterAutospacing="0" w:line="450" w:lineRule="atLeast"/>
        <w:ind w:firstLine="420"/>
        <w:rPr>
          <w:color w:val="4A4A4A"/>
        </w:rPr>
      </w:pPr>
    </w:p>
    <w:p w14:paraId="658AE88D" w14:textId="77777777" w:rsidR="000B585C" w:rsidRPr="00E75EFE" w:rsidRDefault="000B585C" w:rsidP="00E75EFE">
      <w:pPr>
        <w:pStyle w:val="a7"/>
        <w:shd w:val="clear" w:color="auto" w:fill="FFFFFF"/>
        <w:spacing w:before="0" w:beforeAutospacing="0" w:after="0" w:afterAutospacing="0" w:line="450" w:lineRule="atLeast"/>
        <w:ind w:firstLine="420"/>
        <w:rPr>
          <w:color w:val="4A4A4A"/>
        </w:rPr>
      </w:pPr>
    </w:p>
    <w:p w14:paraId="3F3C0668" w14:textId="7CCEA171" w:rsidR="0060141F" w:rsidRPr="00E75EFE" w:rsidRDefault="0060141F" w:rsidP="00E75EFE">
      <w:pPr>
        <w:pStyle w:val="a7"/>
        <w:shd w:val="clear" w:color="auto" w:fill="FFFFFF"/>
        <w:spacing w:before="0" w:beforeAutospacing="0" w:after="0" w:afterAutospacing="0" w:line="450" w:lineRule="atLeast"/>
        <w:ind w:firstLine="420"/>
        <w:rPr>
          <w:color w:val="4A4A4A"/>
        </w:rPr>
      </w:pPr>
    </w:p>
    <w:p w14:paraId="3EC8C117" w14:textId="77777777" w:rsidR="008323C1" w:rsidRPr="00E75EFE" w:rsidRDefault="008323C1" w:rsidP="00E75EFE">
      <w:pPr>
        <w:pStyle w:val="a7"/>
        <w:shd w:val="clear" w:color="auto" w:fill="FFFFFF"/>
        <w:spacing w:before="0" w:beforeAutospacing="0" w:after="0" w:afterAutospacing="0" w:line="450" w:lineRule="atLeast"/>
        <w:ind w:firstLine="420"/>
        <w:rPr>
          <w:color w:val="4A4A4A"/>
        </w:rPr>
      </w:pPr>
    </w:p>
    <w:p w14:paraId="6ADBAF01" w14:textId="08D59947" w:rsidR="00F50002" w:rsidRPr="00E75EFE" w:rsidRDefault="00F50002" w:rsidP="00E75EFE">
      <w:pPr>
        <w:pStyle w:val="a7"/>
        <w:shd w:val="clear" w:color="auto" w:fill="FFFFFF"/>
        <w:spacing w:before="0" w:beforeAutospacing="0" w:after="0" w:afterAutospacing="0" w:line="450" w:lineRule="atLeast"/>
        <w:ind w:firstLine="420"/>
        <w:rPr>
          <w:color w:val="4A4A4A"/>
        </w:rPr>
      </w:pPr>
    </w:p>
    <w:p w14:paraId="44FDEB17" w14:textId="77777777" w:rsidR="004560D4" w:rsidRPr="00E75EFE" w:rsidRDefault="004560D4" w:rsidP="00E75EFE">
      <w:pPr>
        <w:pStyle w:val="a7"/>
        <w:shd w:val="clear" w:color="auto" w:fill="FFFFFF"/>
        <w:spacing w:before="0" w:beforeAutospacing="0" w:after="0" w:afterAutospacing="0" w:line="450" w:lineRule="atLeast"/>
        <w:ind w:firstLine="420"/>
        <w:rPr>
          <w:color w:val="4A4A4A"/>
        </w:rPr>
      </w:pPr>
    </w:p>
    <w:p w14:paraId="4FF8BF1D" w14:textId="77777777" w:rsidR="00953E55" w:rsidRPr="00953E55" w:rsidRDefault="00953E55" w:rsidP="00953E5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shd w:val="clear" w:color="auto" w:fill="FFFFFF"/>
        </w:rPr>
      </w:pPr>
    </w:p>
    <w:p w14:paraId="14C896E0" w14:textId="77777777" w:rsidR="00953E55" w:rsidRDefault="00953E55" w:rsidP="00953E55">
      <w:pPr>
        <w:rPr>
          <w:rFonts w:eastAsia="Times New Roman"/>
        </w:rPr>
      </w:pPr>
    </w:p>
    <w:p w14:paraId="6EF28DA5" w14:textId="77777777" w:rsidR="00953E55" w:rsidRDefault="00953E55" w:rsidP="001861B2">
      <w:pPr>
        <w:rPr>
          <w:rFonts w:ascii="微软雅黑" w:eastAsia="微软雅黑" w:hAnsi="微软雅黑"/>
          <w:color w:val="555555"/>
          <w:sz w:val="27"/>
          <w:szCs w:val="27"/>
          <w:shd w:val="clear" w:color="auto" w:fill="FFFFFF"/>
        </w:rPr>
      </w:pPr>
    </w:p>
    <w:p w14:paraId="77ED8ACB" w14:textId="77777777" w:rsidR="00953E55" w:rsidRPr="009422B8" w:rsidRDefault="00953E55" w:rsidP="001861B2">
      <w:pPr>
        <w:rPr>
          <w:rFonts w:eastAsia="Times New Roman"/>
        </w:rPr>
      </w:pPr>
    </w:p>
    <w:p w14:paraId="5C65EA8D" w14:textId="77777777" w:rsidR="003F22E8" w:rsidRPr="003F22E8" w:rsidRDefault="003F22E8" w:rsidP="003F22E8"/>
    <w:p w14:paraId="3AD12008" w14:textId="5A0BD24C" w:rsidR="00AE350F" w:rsidRPr="00182A1D" w:rsidRDefault="0068169C" w:rsidP="008F2A14">
      <w:pPr>
        <w:pStyle w:val="2"/>
      </w:pPr>
      <w:r>
        <w:rPr>
          <w:shd w:val="clear" w:color="auto" w:fill="FFFFFF"/>
        </w:rPr>
        <w:lastRenderedPageBreak/>
        <w:t xml:space="preserve">3.3 </w:t>
      </w:r>
      <w:r w:rsidR="00CD4060">
        <w:rPr>
          <w:rFonts w:hint="eastAsia"/>
          <w:shd w:val="clear" w:color="auto" w:fill="FFFFFF"/>
        </w:rPr>
        <w:t>物联网</w:t>
      </w:r>
    </w:p>
    <w:p w14:paraId="470E8EE9" w14:textId="61E2E95B" w:rsidR="00DE7560" w:rsidRPr="006F305B" w:rsidRDefault="004A7159" w:rsidP="004A7159">
      <w:pPr>
        <w:pStyle w:val="3"/>
        <w:rPr>
          <w:shd w:val="clear" w:color="auto" w:fill="FFFFFF"/>
        </w:rPr>
      </w:pPr>
      <w:r>
        <w:rPr>
          <w:shd w:val="clear" w:color="auto" w:fill="FFFFFF"/>
        </w:rPr>
        <w:t>3.3.</w:t>
      </w:r>
      <w:r w:rsidR="00F1300F">
        <w:rPr>
          <w:shd w:val="clear" w:color="auto" w:fill="FFFFFF"/>
        </w:rPr>
        <w:t>1</w:t>
      </w:r>
      <w:r w:rsidR="00F34243">
        <w:rPr>
          <w:shd w:val="clear" w:color="auto" w:fill="FFFFFF"/>
        </w:rPr>
        <w:t>概述</w:t>
      </w:r>
    </w:p>
    <w:p w14:paraId="3940CE44" w14:textId="439E5E57" w:rsidR="00B315CA" w:rsidRPr="00EB4284" w:rsidRDefault="00B315CA" w:rsidP="00EB4284">
      <w:pPr>
        <w:pStyle w:val="a7"/>
        <w:shd w:val="clear" w:color="auto" w:fill="FFFFFF"/>
        <w:spacing w:before="0" w:beforeAutospacing="0" w:after="0" w:afterAutospacing="0" w:line="450" w:lineRule="atLeast"/>
        <w:ind w:firstLine="420"/>
        <w:rPr>
          <w:color w:val="4A4A4A"/>
        </w:rPr>
      </w:pPr>
      <w:r w:rsidRPr="00EB4284">
        <w:rPr>
          <w:color w:val="4A4A4A"/>
        </w:rPr>
        <w:t>物联网，</w:t>
      </w:r>
      <w:r w:rsidRPr="00EB4284">
        <w:rPr>
          <w:color w:val="4A4A4A"/>
        </w:rPr>
        <w:t>“Internet of things</w:t>
      </w:r>
      <w:r w:rsidRPr="00EB4284">
        <w:rPr>
          <w:color w:val="4A4A4A"/>
        </w:rPr>
        <w:t>（</w:t>
      </w:r>
      <w:r w:rsidRPr="00EB4284">
        <w:rPr>
          <w:color w:val="4A4A4A"/>
        </w:rPr>
        <w:t>IoT</w:t>
      </w:r>
      <w:r w:rsidRPr="00EB4284">
        <w:rPr>
          <w:color w:val="4A4A4A"/>
        </w:rPr>
        <w:t>）</w:t>
      </w:r>
      <w:r w:rsidRPr="00EB4284">
        <w:rPr>
          <w:color w:val="4A4A4A"/>
        </w:rPr>
        <w:t>”</w:t>
      </w:r>
      <w:r w:rsidRPr="00EB4284">
        <w:rPr>
          <w:color w:val="4A4A4A"/>
        </w:rPr>
        <w:t>。顾名思义，物联网就是物物相连的互联网。其一，物联网的核心和基础仍然是互联网，是在互联网基础上的延伸和扩展的网络；其二，其用户端延伸和扩展到了任何物品与物品之间，进行信息交换和通信，也就是物物相息。</w:t>
      </w:r>
      <w:r>
        <w:rPr>
          <w:color w:val="4A4A4A"/>
        </w:rPr>
        <w:t>传统的物联网下，</w:t>
      </w:r>
      <w:r w:rsidR="00F1300F" w:rsidRPr="00182A1D">
        <w:rPr>
          <w:rFonts w:hint="eastAsia"/>
          <w:color w:val="4A4A4A"/>
        </w:rPr>
        <w:t>由一个中心化的数据中心收集所有已联接设备的信息，</w:t>
      </w:r>
      <w:r>
        <w:rPr>
          <w:rFonts w:hint="eastAsia"/>
          <w:color w:val="4A4A4A"/>
        </w:rPr>
        <w:t>会</w:t>
      </w:r>
      <w:r w:rsidRPr="00B315CA">
        <w:rPr>
          <w:color w:val="4A4A4A"/>
        </w:rPr>
        <w:t>面临</w:t>
      </w:r>
      <w:r>
        <w:rPr>
          <w:rFonts w:hint="eastAsia"/>
          <w:color w:val="4A4A4A"/>
        </w:rPr>
        <w:t>如下</w:t>
      </w:r>
      <w:r>
        <w:rPr>
          <w:color w:val="4A4A4A"/>
        </w:rPr>
        <w:t>挑战：</w:t>
      </w:r>
    </w:p>
    <w:p w14:paraId="28B4EF32" w14:textId="30A3C6DF" w:rsidR="00B64ED5" w:rsidRPr="00363976" w:rsidRDefault="00CB3956"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B64ED5" w:rsidRPr="00363976">
        <w:rPr>
          <w:color w:val="4A4A4A"/>
        </w:rPr>
        <w:t>连接成本</w:t>
      </w:r>
    </w:p>
    <w:p w14:paraId="4049144D" w14:textId="29019319"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在物联网的收入不能达到市场预期时，物联网的成本仍过分地高。许多现有的物联网解决方案成本十分高，因为除了这些服务的中间人成本以外，与中心化云和大型服务器群相关的基础设施和维护的成本十分高。</w:t>
      </w:r>
    </w:p>
    <w:p w14:paraId="2BE3480D" w14:textId="6DF86482"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现在的物联网解决方案还存在服务供给和顾客期望的不匹配。以往信息技术行业的成本和收入一直是非常一致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务于数以千亿计的智能设备所需的成本将是十分巨大的</w:t>
      </w:r>
      <w:r w:rsidRPr="00363976">
        <w:rPr>
          <w:color w:val="4A4A4A"/>
        </w:rPr>
        <w:t>-</w:t>
      </w:r>
      <w:r w:rsidRPr="00363976">
        <w:rPr>
          <w:color w:val="4A4A4A"/>
        </w:rPr>
        <w:t>即使是维持分发升级软件的中心化服务器的成本也十分高。</w:t>
      </w:r>
    </w:p>
    <w:p w14:paraId="696EB8C9" w14:textId="7662E558" w:rsidR="00B64ED5" w:rsidRPr="00363976" w:rsidRDefault="00CB3956" w:rsidP="00CB395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B64ED5" w:rsidRPr="00363976">
        <w:rPr>
          <w:color w:val="4A4A4A"/>
        </w:rPr>
        <w:t>失去信任的互联网</w:t>
      </w:r>
    </w:p>
    <w:p w14:paraId="2936CDA3" w14:textId="3846BEB9" w:rsidR="00CB3956"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t>
      </w:r>
    </w:p>
    <w:p w14:paraId="0853C9CE" w14:textId="2A41351A"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在物联网中，形成信任是非常困难的，而且维持信任的成本非常高，如果不是不可能的话。然而，为了物联网被人们广泛应用，隐私和匿名性必须被整合到物联网的设计中，给予用户控制自己隐私的能力。</w:t>
      </w:r>
    </w:p>
    <w:p w14:paraId="34A81BDE" w14:textId="472B9597" w:rsidR="002625B7"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目前的安全模型是基于封闭源代码的方法</w:t>
      </w:r>
      <w:r w:rsidRPr="00363976">
        <w:rPr>
          <w:color w:val="4A4A4A"/>
        </w:rPr>
        <w:t>(</w:t>
      </w:r>
      <w:r w:rsidRPr="00363976">
        <w:rPr>
          <w:color w:val="4A4A4A"/>
        </w:rPr>
        <w:t>经常被称为</w:t>
      </w:r>
      <w:r w:rsidRPr="00363976">
        <w:rPr>
          <w:color w:val="4A4A4A"/>
        </w:rPr>
        <w:t>”</w:t>
      </w:r>
      <w:r w:rsidRPr="00363976">
        <w:rPr>
          <w:color w:val="4A4A4A"/>
        </w:rPr>
        <w:t>不公开即安全</w:t>
      </w:r>
      <w:r w:rsidRPr="00363976">
        <w:rPr>
          <w:color w:val="4A4A4A"/>
        </w:rPr>
        <w:t>”)</w:t>
      </w:r>
      <w:r w:rsidRPr="00363976">
        <w:rPr>
          <w:color w:val="4A4A4A"/>
        </w:rPr>
        <w:t>已经被废弃，必须被一种新的方法</w:t>
      </w:r>
      <w:r w:rsidRPr="00363976">
        <w:rPr>
          <w:color w:val="4A4A4A"/>
        </w:rPr>
        <w:t>-</w:t>
      </w:r>
      <w:r w:rsidRPr="00363976">
        <w:rPr>
          <w:color w:val="4A4A4A"/>
        </w:rPr>
        <w:t>公开即安全</w:t>
      </w:r>
      <w:r w:rsidRPr="00363976">
        <w:rPr>
          <w:color w:val="4A4A4A"/>
        </w:rPr>
        <w:t>-</w:t>
      </w:r>
      <w:r w:rsidRPr="00363976">
        <w:rPr>
          <w:color w:val="4A4A4A"/>
        </w:rPr>
        <w:t>所取代。为了实现这一点，升级到</w:t>
      </w:r>
      <w:r w:rsidRPr="00363976">
        <w:rPr>
          <w:color w:val="4A4A4A"/>
        </w:rPr>
        <w:lastRenderedPageBreak/>
        <w:t>开源软件是必需的。尽管开源系统现在可能仍然容易遭受事故和可利用性不佳，但是它们不易受到政府干涉和其它定向攻击，所以对开源系统在家庭自动化、汽车及其它设备联网化领域大有可为。</w:t>
      </w:r>
    </w:p>
    <w:p w14:paraId="5BDE9C8B" w14:textId="4DE97BDC" w:rsidR="00B64ED5" w:rsidRPr="00363976" w:rsidRDefault="002625B7" w:rsidP="002625B7">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B64ED5" w:rsidRPr="00363976">
        <w:rPr>
          <w:color w:val="4A4A4A"/>
        </w:rPr>
        <w:t>设备制造商会过时</w:t>
      </w:r>
    </w:p>
    <w:p w14:paraId="59BE380D" w14:textId="18828FB0"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尽管许多公司迅速地进入智能连接设备市场，但是他们并没有发现在该领域生存发展非常困难。消费者每</w:t>
      </w:r>
      <w:r w:rsidRPr="00363976">
        <w:rPr>
          <w:color w:val="4A4A4A"/>
        </w:rPr>
        <w:t>18</w:t>
      </w:r>
      <w:r w:rsidRPr="00363976">
        <w:rPr>
          <w:color w:val="4A4A4A"/>
        </w:rPr>
        <w:t>到</w:t>
      </w:r>
      <w:r w:rsidRPr="00363976">
        <w:rPr>
          <w:color w:val="4A4A4A"/>
        </w:rPr>
        <w:t>36</w:t>
      </w:r>
      <w:r w:rsidRPr="00363976">
        <w:rPr>
          <w:color w:val="4A4A4A"/>
        </w:rPr>
        <w:t>个月就会更换智能手机和个人电脑，但是对于像门锁</w:t>
      </w:r>
      <w:r w:rsidRPr="00363976">
        <w:rPr>
          <w:color w:val="4A4A4A"/>
        </w:rPr>
        <w:t>LED</w:t>
      </w:r>
      <w:r w:rsidRPr="00363976">
        <w:rPr>
          <w:color w:val="4A4A4A"/>
        </w:rPr>
        <w:t>灯泡和其它物联网的基础设施的寿命将长达数年，甚至数十年。</w:t>
      </w:r>
    </w:p>
    <w:p w14:paraId="54BCAB4F" w14:textId="63CF115A"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举例说明，汽车的平均使用寿命是</w:t>
      </w:r>
      <w:r w:rsidRPr="00363976">
        <w:rPr>
          <w:color w:val="4A4A4A"/>
        </w:rPr>
        <w:t>10</w:t>
      </w:r>
      <w:r w:rsidRPr="00363976">
        <w:rPr>
          <w:color w:val="4A4A4A"/>
        </w:rPr>
        <w:t>年，美国房屋的平均使用寿命是</w:t>
      </w:r>
      <w:r w:rsidRPr="00363976">
        <w:rPr>
          <w:color w:val="4A4A4A"/>
        </w:rPr>
        <w:t>39</w:t>
      </w:r>
      <w:r w:rsidRPr="00363976">
        <w:rPr>
          <w:color w:val="4A4A4A"/>
        </w:rPr>
        <w:t>年，公路、铁路和航空运输系统的预期使用寿命超过</w:t>
      </w:r>
      <w:r w:rsidRPr="00363976">
        <w:rPr>
          <w:color w:val="4A4A4A"/>
        </w:rPr>
        <w:t>50</w:t>
      </w:r>
      <w:r w:rsidRPr="00363976">
        <w:rPr>
          <w:color w:val="4A4A4A"/>
        </w:rPr>
        <w:t>年。存在安全缺陷的门锁对仓库公司和门锁制造商的声誉而言，是一场灾难。在物联网世界，在过长的设备生命周期中，软件更新和设备维修成本将在长达数十年中增加制造商的负担，设备还在用，制造商已经倒闭了。</w:t>
      </w:r>
    </w:p>
    <w:p w14:paraId="6E9AC710" w14:textId="5D18E57A" w:rsidR="002625B7"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B64ED5" w:rsidRPr="00363976">
        <w:rPr>
          <w:color w:val="4A4A4A"/>
        </w:rPr>
        <w:t>缺少使用价值</w:t>
      </w:r>
    </w:p>
    <w:p w14:paraId="53439AFE" w14:textId="6AD708DF"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现在许多物联网解决方案缺少有意义的价值创造。许多联网设备的价值只是它们与网络连接，但是简单地连接到网络并不能使得一个设备更加智能或者更好。联网和智能只是设备产生更好产品和服务的一种手段，而不是最终目的。</w:t>
      </w:r>
    </w:p>
    <w:p w14:paraId="08020E5E" w14:textId="567C4B92"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制造商认为用户会接受他们为了一些功能，例如产品质量跟踪功能，增加成本和复杂性，这纯粹是痴心妄想。一台智能、连接物联网的烤面包机是没有价值的，除非它能烤出更好吃的面包。为数不多的、成功的智能设备制造商重视简单实用的价值。他们提高设备的核心功能和用户体验，并不要求订阅服务或者应用程序。</w:t>
      </w:r>
    </w:p>
    <w:p w14:paraId="51EDDBCD" w14:textId="4AE5E02A" w:rsidR="00B64ED5"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B64ED5" w:rsidRPr="00363976">
        <w:rPr>
          <w:color w:val="4A4A4A"/>
        </w:rPr>
        <w:t>破损的商业模式</w:t>
      </w:r>
    </w:p>
    <w:p w14:paraId="2D163565"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大多数物联网的商业模式也是依靠售卖用户数据或者做针对性广告。这些期望也是不切实际的。广告数据和营销数据受到信息市场特质的影响：附加容量</w:t>
      </w:r>
      <w:r w:rsidRPr="00363976">
        <w:rPr>
          <w:color w:val="4A4A4A"/>
        </w:rPr>
        <w:t>(</w:t>
      </w:r>
      <w:r w:rsidRPr="00363976">
        <w:rPr>
          <w:color w:val="4A4A4A"/>
        </w:rPr>
        <w:t>广告</w:t>
      </w:r>
      <w:r w:rsidRPr="00363976">
        <w:rPr>
          <w:color w:val="4A4A4A"/>
        </w:rPr>
        <w:t>)</w:t>
      </w:r>
      <w:r w:rsidRPr="00363976">
        <w:rPr>
          <w:color w:val="4A4A4A"/>
        </w:rPr>
        <w:t>或者增加供给</w:t>
      </w:r>
      <w:r w:rsidRPr="00363976">
        <w:rPr>
          <w:color w:val="4A4A4A"/>
        </w:rPr>
        <w:t>(</w:t>
      </w:r>
      <w:r w:rsidRPr="00363976">
        <w:rPr>
          <w:color w:val="4A4A4A"/>
        </w:rPr>
        <w:t>用户数据</w:t>
      </w:r>
      <w:r w:rsidRPr="00363976">
        <w:rPr>
          <w:color w:val="4A4A4A"/>
        </w:rPr>
        <w:t>)</w:t>
      </w:r>
      <w:r w:rsidRPr="00363976">
        <w:rPr>
          <w:color w:val="4A4A4A"/>
        </w:rPr>
        <w:t>的边际成本是零。所以，当存在竞争时，市场的价格将趋向于零，获得收益的机会将转移到整合者手中。阻碍从用户数据中获得价值的另一个更深层的原因是，普通消费者用户可能开放共享自己的数据，但是企业用户不会这样做的。</w:t>
      </w:r>
    </w:p>
    <w:p w14:paraId="480B2913"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lastRenderedPageBreak/>
        <w: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人机交互，这就使得从应用程序中获得收入的预期是不切实际的。</w:t>
      </w:r>
    </w:p>
    <w:p w14:paraId="0915B805" w14:textId="6F339F62"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t>
      </w:r>
      <w:r w:rsidR="00034581" w:rsidRPr="00363976">
        <w:rPr>
          <w:color w:val="4A4A4A"/>
        </w:rPr>
        <w:t xml:space="preserve"> </w:t>
      </w:r>
    </w:p>
    <w:p w14:paraId="03C6997E" w14:textId="21415363" w:rsidR="00AE350F" w:rsidRPr="00363976" w:rsidRDefault="002E6096" w:rsidP="00363976">
      <w:pPr>
        <w:pStyle w:val="a7"/>
        <w:shd w:val="clear" w:color="auto" w:fill="FFFFFF"/>
        <w:spacing w:before="0" w:beforeAutospacing="0" w:after="0" w:afterAutospacing="0" w:line="450" w:lineRule="atLeast"/>
        <w:ind w:firstLine="420"/>
        <w:rPr>
          <w:color w:val="4A4A4A"/>
        </w:rPr>
      </w:pPr>
      <w:r w:rsidRPr="00363976">
        <w:rPr>
          <w:rFonts w:hint="eastAsia"/>
          <w:color w:val="4A4A4A"/>
        </w:rPr>
        <w: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t>
      </w:r>
    </w:p>
    <w:p w14:paraId="7E6AD2D3" w14:textId="3001A7F6" w:rsidR="00DB5CC0" w:rsidRPr="00363976" w:rsidRDefault="008F7CD5" w:rsidP="00EB4284">
      <w:pPr>
        <w:pStyle w:val="a7"/>
        <w:shd w:val="clear" w:color="auto" w:fill="FFFFFF"/>
        <w:spacing w:before="0" w:beforeAutospacing="0" w:after="0" w:afterAutospacing="0" w:line="450" w:lineRule="atLeast"/>
        <w:rPr>
          <w:color w:val="4A4A4A"/>
        </w:rPr>
      </w:pPr>
      <w:r>
        <w:rPr>
          <w:color w:val="4A4A4A"/>
        </w:rPr>
        <w:tab/>
      </w:r>
      <w:r w:rsidR="0086364B" w:rsidRPr="00363976">
        <w:rPr>
          <w:color w:val="4A4A4A"/>
        </w:rPr>
        <w:t>在去中心化的物联网中，区块链是能够促进交易处理和交互设备之间协作的基础架构。每个区块链管理自己的行为，发挥自身的作用，这样就会形成一个</w:t>
      </w:r>
      <w:r w:rsidR="0086364B" w:rsidRPr="00363976">
        <w:rPr>
          <w:color w:val="4A4A4A"/>
        </w:rPr>
        <w:t>“</w:t>
      </w:r>
      <w:r w:rsidR="0086364B" w:rsidRPr="00363976">
        <w:rPr>
          <w:color w:val="4A4A4A"/>
        </w:rPr>
        <w:t>去中心化的自治物联网</w:t>
      </w:r>
      <w:r w:rsidR="0086364B" w:rsidRPr="00363976">
        <w:rPr>
          <w:color w:val="4A4A4A"/>
        </w:rPr>
        <w:t>”</w:t>
      </w:r>
      <w:r w:rsidR="0086364B" w:rsidRPr="00363976">
        <w:rPr>
          <w:color w:val="4A4A4A"/>
        </w:rPr>
        <w:t>，从而实现数字世界的民主。</w:t>
      </w:r>
    </w:p>
    <w:p w14:paraId="3049AE9C" w14:textId="4A9565A7"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C6015E" w:rsidRPr="00363976">
        <w:rPr>
          <w:color w:val="4A4A4A"/>
        </w:rPr>
        <w:t>用户的作用</w:t>
      </w:r>
    </w:p>
    <w:p w14:paraId="15BC735C" w14:textId="606996FA"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t>
      </w:r>
      <w:r w:rsidRPr="00363976">
        <w:rPr>
          <w:color w:val="4A4A4A"/>
        </w:rPr>
        <w:t>—</w:t>
      </w:r>
      <w:r w:rsidRPr="00363976">
        <w:rPr>
          <w:color w:val="4A4A4A"/>
        </w:rPr>
        <w:t>物质的、社会的或者暂时的</w:t>
      </w:r>
      <w:r w:rsidRPr="00363976">
        <w:rPr>
          <w:color w:val="4A4A4A"/>
        </w:rPr>
        <w:t>—</w:t>
      </w:r>
      <w:r w:rsidRPr="00363976">
        <w:rPr>
          <w:color w:val="4A4A4A"/>
        </w:rPr>
        <w:t>来准许设备是否可用。</w:t>
      </w:r>
    </w:p>
    <w:p w14:paraId="79A25E58" w14:textId="0536F7F7"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当设备评测升级软件的安全或者禁止一个行为不当的参与者时，规则也可以由</w:t>
      </w:r>
      <w:r w:rsidRPr="00363976">
        <w:rPr>
          <w:color w:val="4A4A4A"/>
        </w:rPr>
        <w:t>51%</w:t>
      </w:r>
      <w:r w:rsidRPr="00363976">
        <w:rPr>
          <w:color w:val="4A4A4A"/>
        </w:rPr>
        <w:t>共识机制定义。用户创建并执行数字清单是基于预先定义好的一系列规则，它的目标是帮助确认自动运行设备不失效。</w:t>
      </w:r>
    </w:p>
    <w:p w14:paraId="650A5293" w14:textId="28D381F1"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C6015E" w:rsidRPr="00363976">
        <w:rPr>
          <w:color w:val="4A4A4A"/>
        </w:rPr>
        <w:t>设备的作用</w:t>
      </w:r>
    </w:p>
    <w:p w14:paraId="1E3906CE" w14:textId="25D0A938" w:rsidR="008F7CD5"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另一方面，设备被授权通过搜索它们自己的软件升级，确认对方的可信度和为资源和服务交换进行支付，自动执行数字合约，例如协议、支付和与其它设备进行交易。这使得它们可以作为自我维持、自我服务的设备发挥作用。</w:t>
      </w:r>
    </w:p>
    <w:p w14:paraId="4633B68A" w14:textId="50F88A75" w:rsidR="00C6015E" w:rsidRPr="00363976" w:rsidRDefault="00C6015E" w:rsidP="008F7CD5">
      <w:pPr>
        <w:pStyle w:val="a7"/>
        <w:shd w:val="clear" w:color="auto" w:fill="FFFFFF"/>
        <w:spacing w:before="0" w:beforeAutospacing="0" w:after="0" w:afterAutospacing="0" w:line="450" w:lineRule="atLeast"/>
        <w:ind w:firstLine="420"/>
        <w:rPr>
          <w:color w:val="4A4A4A"/>
        </w:rPr>
      </w:pPr>
      <w:r w:rsidRPr="00363976">
        <w:rPr>
          <w:color w:val="4A4A4A"/>
        </w:rPr>
        <w:lastRenderedPageBreak/>
        <w:t>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t>
      </w:r>
    </w:p>
    <w:p w14:paraId="48EEAA9E" w14:textId="69E47E6C"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C6015E" w:rsidRPr="00363976">
        <w:rPr>
          <w:color w:val="4A4A4A"/>
        </w:rPr>
        <w:t>制造商的作用</w:t>
      </w:r>
    </w:p>
    <w:p w14:paraId="07144B1D" w14:textId="1DE2C09C"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14:paraId="3092579A" w14:textId="70870C21"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模式中，用户控制自己的隐私，而不是被一个中心化的机构控制着，设备是主人。云的角色从一个控制者变革成了一个服务提供者。在这一新的民主中，网络中的权力从中心移向边缘。设备和云成为了平等的公民。</w:t>
      </w:r>
    </w:p>
    <w:p w14:paraId="79376E08" w14:textId="1B94C91F"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这种由设备驱动的民主显然能够吸引物联网生态系统中各个参与者的兴趣。但是，它的最大价值可能在于宏观层面上，不仅在于创建了一个可扩展和高效的物联网，而是创建出新的市场和塑造出新的商业模式。</w:t>
      </w:r>
    </w:p>
    <w:p w14:paraId="5E8526DC" w14:textId="35F4624F"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C6015E" w:rsidRPr="00363976">
        <w:rPr>
          <w:color w:val="4A4A4A"/>
        </w:rPr>
        <w:t>实现物理世界的流动</w:t>
      </w:r>
    </w:p>
    <w:p w14:paraId="319D49E1" w14:textId="2FE8F5D3"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在物联网以前，只有简单的互联网</w:t>
      </w:r>
      <w:r w:rsidRPr="00363976">
        <w:rPr>
          <w:color w:val="4A4A4A"/>
        </w:rPr>
        <w:t>(Internet)</w:t>
      </w:r>
      <w:r w:rsidRPr="00363976">
        <w:rPr>
          <w:color w:val="4A4A4A"/>
        </w:rPr>
        <w:t>。人连网</w:t>
      </w:r>
      <w:r w:rsidRPr="00363976">
        <w:rPr>
          <w:color w:val="4A4A4A"/>
        </w:rPr>
        <w:t>(Internet of People)</w:t>
      </w:r>
      <w:r w:rsidRPr="00363976">
        <w:rPr>
          <w:color w:val="4A4A4A"/>
        </w:rPr>
        <w:t>已经对经济产生了巨大的影响。到目前为止，它的最大影响是创建了数字内容市场，例如音乐、</w:t>
      </w:r>
      <w:hyperlink r:id="rId15" w:history="1">
        <w:r w:rsidRPr="00363976">
          <w:rPr>
            <w:color w:val="4A4A4A"/>
          </w:rPr>
          <w:t>新闻</w:t>
        </w:r>
      </w:hyperlink>
      <w:r w:rsidRPr="00363976">
        <w:rPr>
          <w:color w:val="4A4A4A"/>
        </w:rPr>
        <w:t>、地图和其它信息。</w:t>
      </w:r>
    </w:p>
    <w:p w14:paraId="4A394924" w14:textId="7B6C4571" w:rsidR="00A1784C"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物联网将会促成一系列相似的变革，使得物理世界像数字世界一样流动、个性化和高效。</w:t>
      </w:r>
      <w:r w:rsidR="00A1784C" w:rsidRPr="00363976">
        <w:rPr>
          <w:color w:val="4A4A4A"/>
        </w:rPr>
        <w:t>物联网</w:t>
      </w:r>
      <w:r w:rsidR="00A751AF">
        <w:rPr>
          <w:color w:val="4A4A4A"/>
        </w:rPr>
        <w:t>潜在的</w:t>
      </w:r>
      <w:r w:rsidR="00A1784C" w:rsidRPr="00363976">
        <w:rPr>
          <w:color w:val="4A4A4A"/>
        </w:rPr>
        <w:t>五个颠覆性潜能</w:t>
      </w:r>
      <w:r w:rsidR="00A751AF">
        <w:rPr>
          <w:color w:val="4A4A4A"/>
        </w:rPr>
        <w:t>如下</w:t>
      </w:r>
      <w:r w:rsidR="00A1784C" w:rsidRPr="00363976">
        <w:rPr>
          <w:color w:val="4A4A4A"/>
        </w:rPr>
        <w:t>:</w:t>
      </w:r>
    </w:p>
    <w:p w14:paraId="2969A0C0" w14:textId="597A27E6"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1</w:t>
      </w:r>
      <w:r>
        <w:rPr>
          <w:color w:val="4A4A4A"/>
        </w:rPr>
        <w:t>）</w:t>
      </w:r>
      <w:r w:rsidRPr="00EB4284">
        <w:rPr>
          <w:color w:val="4A4A4A"/>
        </w:rPr>
        <w:t>释放有形资产的过剩产能</w:t>
      </w:r>
    </w:p>
    <w:p w14:paraId="5448AC7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在变革数字内容市场的过程中，互联网使得三种关键的商业元素成为可能：搜素（</w:t>
      </w:r>
      <w:r w:rsidRPr="00EB4284">
        <w:rPr>
          <w:color w:val="4A4A4A"/>
        </w:rPr>
        <w:t>search</w:t>
      </w:r>
      <w:r w:rsidRPr="00EB4284">
        <w:rPr>
          <w:color w:val="4A4A4A"/>
        </w:rPr>
        <w:t>）、使用（</w:t>
      </w:r>
      <w:r w:rsidRPr="00EB4284">
        <w:rPr>
          <w:color w:val="4A4A4A"/>
        </w:rPr>
        <w:t>usage</w:t>
      </w:r>
      <w:r w:rsidRPr="00EB4284">
        <w:rPr>
          <w:color w:val="4A4A4A"/>
        </w:rPr>
        <w:t>）和支付（</w:t>
      </w:r>
      <w:r w:rsidRPr="00EB4284">
        <w:rPr>
          <w:color w:val="4A4A4A"/>
        </w:rPr>
        <w:t>payment</w:t>
      </w:r>
      <w:r w:rsidRPr="00EB4284">
        <w:rPr>
          <w:color w:val="4A4A4A"/>
        </w:rPr>
        <w:t>）。搜索变为即时和全面的。从音乐到百科全书，使用这些数字内容和为它们支付费用，能在网上立即实现。实现这样的变革，是因为数字内容独特的经济特性。复制数字内容的边际成本为零，所以在竞争激烈的数字市场上，数字内容的价格为零。</w:t>
      </w:r>
    </w:p>
    <w:p w14:paraId="030DD68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物联网使得我们可以非常容易地将有形资产数字化，并对它进行买卖和转移，就像今天我们处理虚拟商品一样。使用一切智能设备，从蓝牙信标到连接</w:t>
      </w:r>
      <w:r w:rsidRPr="00EB4284">
        <w:rPr>
          <w:color w:val="4A4A4A"/>
        </w:rPr>
        <w:t>Wi-Fi</w:t>
      </w:r>
      <w:r w:rsidRPr="00EB4284">
        <w:rPr>
          <w:color w:val="4A4A4A"/>
        </w:rPr>
        <w:t>的门锁，模拟时代的有形资产将会变成数字服务。在一个由设备驱动的</w:t>
      </w:r>
      <w:r w:rsidRPr="00EB4284">
        <w:rPr>
          <w:color w:val="4A4A4A"/>
        </w:rPr>
        <w:lastRenderedPageBreak/>
        <w:t>民主化物联网中，会议室、酒店房间、汽车和仓库能够实时自动地报告能力、用途和可用性。通过使用空闲的资源，并非常容易地实现对这类资源的商业利用，物联网能够移除行业细分的障碍，这在以前是不可能实现的。现在由于太复杂难以监控和管理的资产，在新的数字经济时代中，将代表新的商业机遇。</w:t>
      </w:r>
    </w:p>
    <w:p w14:paraId="44EAFB50" w14:textId="0D029DF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2</w:t>
      </w:r>
      <w:r>
        <w:rPr>
          <w:color w:val="4A4A4A"/>
        </w:rPr>
        <w:t>）</w:t>
      </w:r>
      <w:r w:rsidRPr="00EB4284">
        <w:rPr>
          <w:color w:val="4A4A4A"/>
        </w:rPr>
        <w:t>创造流动、透明的市场</w:t>
      </w:r>
    </w:p>
    <w:p w14:paraId="05B80DDA"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为有形资产和服务提供实时的供给和需求的匹配服务，物联网将创造出新的市场。这些复杂实时的数字市场将建立在由移动设备和社交网络构成的基础之上，它将迅速地扩张变革的范围。它们将促成新的点对点的经济模式和形成分享经济。设备将能够参与实时竞争，受到共识的评论和推荐，并能自动进行交易，最终形成高效的数字市场。</w:t>
      </w:r>
    </w:p>
    <w:p w14:paraId="00F809E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当大量的生产力和服务遇到强大的数字工具，实现供给与需求的匹配时，将会发生什么呢？历史上没有比</w:t>
      </w:r>
      <w:r w:rsidRPr="00EB4284">
        <w:rPr>
          <w:color w:val="4A4A4A"/>
        </w:rPr>
        <w:t>Sabre</w:t>
      </w:r>
      <w:r w:rsidRPr="00EB4284">
        <w:rPr>
          <w:color w:val="4A4A4A"/>
        </w:rPr>
        <w:t>公司在航空业中所起到的作用更好的例子了。</w:t>
      </w:r>
      <w:r w:rsidRPr="00EB4284">
        <w:rPr>
          <w:color w:val="4A4A4A"/>
        </w:rPr>
        <w:t>Uber</w:t>
      </w:r>
      <w:r w:rsidRPr="00EB4284">
        <w:rPr>
          <w:color w:val="4A4A4A"/>
        </w:rPr>
        <w:t>和</w:t>
      </w:r>
      <w:r w:rsidRPr="00EB4284">
        <w:rPr>
          <w:color w:val="4A4A4A"/>
        </w:rPr>
        <w:t>Airbnb</w:t>
      </w:r>
      <w:r w:rsidRPr="00EB4284">
        <w:rPr>
          <w:color w:val="4A4A4A"/>
        </w:rPr>
        <w:t>是今天的</w:t>
      </w:r>
      <w:r w:rsidRPr="00EB4284">
        <w:rPr>
          <w:color w:val="4A4A4A"/>
        </w:rPr>
        <w:t>Sabres</w:t>
      </w:r>
      <w:r w:rsidRPr="00EB4284">
        <w:rPr>
          <w:color w:val="4A4A4A"/>
        </w:rPr>
        <w:t>，领导着为有形资产创建具有高度流动性市场的潮流，这些有形资产包括汽车、房屋、办公室小隔间、仓库、停车位和其它应用，没有物联网这些市场都是不可能实现的。</w:t>
      </w:r>
    </w:p>
    <w:p w14:paraId="46A00AF4" w14:textId="27A5E783"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3</w:t>
      </w:r>
      <w:r>
        <w:rPr>
          <w:color w:val="4A4A4A"/>
        </w:rPr>
        <w:t>）</w:t>
      </w:r>
      <w:r w:rsidRPr="00EB4284">
        <w:rPr>
          <w:color w:val="4A4A4A"/>
        </w:rPr>
        <w:t>对信用和风险的重新定价</w:t>
      </w:r>
    </w:p>
    <w:p w14:paraId="04D1030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衡量个人风险和信用方面，物联网也会带来一场革命。现在信用和风险管理的规则非常粗糙，就像报纸和电视时代的广告一样粗糙。成熟的西方市场中的征信机构和税收记录在消费者信用可用性领域引起了一场革命，但是它只覆盖了世界上的一小部分人。在像美国这样的成熟市场上，不安全信贷额度经常是高质量信贷成本的</w:t>
      </w:r>
      <w:r w:rsidRPr="00EB4284">
        <w:rPr>
          <w:color w:val="4A4A4A"/>
        </w:rPr>
        <w:t>8</w:t>
      </w:r>
      <w:r w:rsidRPr="00EB4284">
        <w:rPr>
          <w:color w:val="4A4A4A"/>
        </w:rPr>
        <w:t>～</w:t>
      </w:r>
      <w:r w:rsidRPr="00EB4284">
        <w:rPr>
          <w:color w:val="4A4A4A"/>
        </w:rPr>
        <w:t>10</w:t>
      </w:r>
      <w:r w:rsidRPr="00EB4284">
        <w:rPr>
          <w:color w:val="4A4A4A"/>
        </w:rPr>
        <w:t>倍，由此可见即使在这些市场上风险定价也是多么地不被理解。</w:t>
      </w:r>
    </w:p>
    <w:p w14:paraId="616E781D"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通过手机实现的仪表化和数字化与物联网结合在一起，将带来风险和信用定价的革命。将设备仪表化与结合移动支付、</w:t>
      </w:r>
      <w:r w:rsidRPr="00EB4284">
        <w:rPr>
          <w:color w:val="4A4A4A"/>
        </w:rPr>
        <w:t>GPS</w:t>
      </w:r>
      <w:r w:rsidRPr="00EB4284">
        <w:rPr>
          <w:color w:val="4A4A4A"/>
        </w:rPr>
        <w:t>日志和社交网络在一起，企业就可以建立更加精确的风险衡量机制，同时减少道德风险和回收成本。</w:t>
      </w:r>
    </w:p>
    <w:p w14:paraId="2E30E507" w14:textId="6602D670" w:rsidR="00A751AF" w:rsidRPr="00363976" w:rsidRDefault="00A751AF" w:rsidP="00A751AF">
      <w:pPr>
        <w:pStyle w:val="a7"/>
        <w:shd w:val="clear" w:color="auto" w:fill="FFFFFF"/>
        <w:spacing w:before="0" w:beforeAutospacing="0" w:after="0" w:afterAutospacing="0" w:line="450" w:lineRule="atLeast"/>
        <w:ind w:firstLine="420"/>
        <w:rPr>
          <w:color w:val="4A4A4A"/>
        </w:rPr>
      </w:pPr>
      <w:r w:rsidRPr="00EB4284">
        <w:rPr>
          <w:color w:val="4A4A4A"/>
        </w:rPr>
        <w:t>消费者信用额度合理地扩张对消费者具有重大的影响，有益于现代设备的普及化。释放有形资产、创建新市场和更加精确的信用和风险评估将打开新的数字经济大门，这在物联网以前是不可思议的事情</w:t>
      </w:r>
    </w:p>
    <w:p w14:paraId="67F88DB5" w14:textId="74AAED92"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4</w:t>
      </w:r>
      <w:r>
        <w:rPr>
          <w:color w:val="4A4A4A"/>
        </w:rPr>
        <w:t>）</w:t>
      </w:r>
      <w:r w:rsidRPr="00EB4284">
        <w:rPr>
          <w:color w:val="4A4A4A"/>
        </w:rPr>
        <w:t>提高运作效率</w:t>
      </w:r>
    </w:p>
    <w:p w14:paraId="45613E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现在，受信息技术影响最小的经济领域是农业，信息技术支出只占农业资本支出的</w:t>
      </w:r>
      <w:r w:rsidRPr="00EB4284">
        <w:rPr>
          <w:color w:val="4A4A4A"/>
        </w:rPr>
        <w:t>1%</w:t>
      </w:r>
      <w:r w:rsidRPr="00EB4284">
        <w:rPr>
          <w:color w:val="4A4A4A"/>
        </w:rPr>
        <w:t>。在这一领域，物联网的潜在影响是十分巨大的。农业受资本和技</w:t>
      </w:r>
      <w:r w:rsidRPr="00EB4284">
        <w:rPr>
          <w:color w:val="4A4A4A"/>
        </w:rPr>
        <w:lastRenderedPageBreak/>
        <w:t>术的影响非常大，但是还没有受信息技术的影响。先进的收割技术、转基因种子、药剂混用和全球存储和分配，表现了在没有利用信息技术的情况下，现代农业是如何出现的。</w:t>
      </w:r>
    </w:p>
    <w:p w14:paraId="3EAD8E1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实现每一道农业程序的仪表化和数字化，将增加农业产出，如同农民合作机制、生物技术公司、农业设备制造商和农业资本为农业增产一样。包括可以低成本监控大片农田的遥控飞机、根据土壤和天气条件优化播种和收割的仪器和用于细节检测感应器的在内的一系列物联网技术能够应用到农业中，增加农业产出。</w:t>
      </w:r>
    </w:p>
    <w:p w14:paraId="2330169E" w14:textId="42EA678C" w:rsidR="00A751AF" w:rsidRPr="00EB4284" w:rsidRDefault="00A751AF" w:rsidP="00EB4284">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Pr="00EB4284">
        <w:rPr>
          <w:color w:val="4A4A4A"/>
        </w:rPr>
        <w:t>整合价值链</w:t>
      </w:r>
    </w:p>
    <w:p w14:paraId="06E0693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利用物联网的最好方式之一就是通过物联网整合价值链。到目前为止，使用数字技术整合价值链已经成为工业网络化技术的最大驱动之一。</w:t>
      </w:r>
    </w:p>
    <w:p w14:paraId="6A31373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由于实时的数据，航空公司可以在飞机降落以前安排维修，在空闲时间修理故障。如此一来，飞机可以将更多的时间用于飞行赚钱上，花更少的时间用于在地面等待维护和修理上。这种高价值服务目前只存在于非常有限和封闭的行业生态系统中。物联网将使得消费者和企业能够实现这中能够创造价值的行业和系统整合。众筹和其它开放合作平台将进一步加速共享创新和发展。</w:t>
      </w:r>
    </w:p>
    <w:p w14:paraId="7D1F7F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说到物联网促成工业的虚拟垂直整合，现在还没有显著的成功例子。工业互联网联盟刚刚开始踏上制定标准的漫长之路。当企业正在为标准辩论不休时，消费者却走到了企业的前头。现在，在服务和产品领域，已经有数以千计的系统对系统和系统对设备的整合方法。这些整合方法，大型企业采用的较慢，但是消费者和小企业采用的较快，他们正在引领潮流。</w:t>
      </w:r>
    </w:p>
    <w:p w14:paraId="62654C4B" w14:textId="77777777" w:rsidR="00A751AF"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最后，物联网有望使得物理世界能够像虚拟世界一样容易地搜索、使用和接洽。我们把这种新兴的变革描述为物理世界的液化。就像庞大的金融市场创造了证券和货币的流动性一样，物联网能够液化所有的行业，并以人们无从想象的方式，从这些行业中挤压出更多的产能和利润。</w:t>
      </w:r>
    </w:p>
    <w:p w14:paraId="6677DACF" w14:textId="77777777" w:rsidR="00101A4A" w:rsidRPr="00EB4284" w:rsidRDefault="00101A4A" w:rsidP="00EB4284">
      <w:pPr>
        <w:pStyle w:val="a7"/>
        <w:shd w:val="clear" w:color="auto" w:fill="FFFFFF"/>
        <w:spacing w:before="0" w:beforeAutospacing="0" w:after="0" w:afterAutospacing="0" w:line="450" w:lineRule="atLeast"/>
        <w:ind w:firstLine="420"/>
        <w:rPr>
          <w:color w:val="4A4A4A"/>
        </w:rPr>
      </w:pPr>
    </w:p>
    <w:p w14:paraId="450E45F2" w14:textId="6104F23F" w:rsidR="00A751AF" w:rsidRPr="00EB4284" w:rsidRDefault="005A7147" w:rsidP="00EB4284">
      <w:hyperlink r:id="rId16" w:history="1">
        <w:r w:rsidR="00A751AF" w:rsidRPr="009F652C">
          <w:rPr>
            <w:rStyle w:val="a9"/>
            <w:rFonts w:ascii="Arial" w:hAnsi="Arial" w:cs="Arial"/>
          </w:rPr>
          <w:t>http://www.8btc.com/device-democracy-saving-the-future-of-the-internet-of-things</w:t>
        </w:r>
      </w:hyperlink>
    </w:p>
    <w:p w14:paraId="00914C42" w14:textId="5A7714E4" w:rsidR="006C4FDD" w:rsidRDefault="006C4FDD" w:rsidP="006C4FDD">
      <w:pPr>
        <w:pStyle w:val="3"/>
      </w:pPr>
      <w:r>
        <w:lastRenderedPageBreak/>
        <w:t>3.3.</w:t>
      </w:r>
      <w:r w:rsidR="00F1300F">
        <w:t>2</w:t>
      </w:r>
      <w:r w:rsidR="00937B47">
        <w:t>应用案例</w:t>
      </w:r>
    </w:p>
    <w:p w14:paraId="5D266495" w14:textId="5C7E53D3" w:rsidR="008F2F03" w:rsidRPr="0083441E" w:rsidRDefault="00995D73" w:rsidP="0083441E">
      <w:pPr>
        <w:pStyle w:val="a7"/>
        <w:shd w:val="clear" w:color="auto" w:fill="FFFFFF"/>
        <w:spacing w:before="0" w:beforeAutospacing="0" w:after="0" w:afterAutospacing="0" w:line="450" w:lineRule="atLeast"/>
        <w:ind w:firstLine="420"/>
        <w:rPr>
          <w:color w:val="4A4A4A"/>
        </w:rPr>
      </w:pPr>
      <w:r w:rsidRPr="008F2A14">
        <w:rPr>
          <w:rFonts w:hint="eastAsia"/>
          <w:color w:val="4A4A4A"/>
        </w:rPr>
        <w:t>IBM</w:t>
      </w:r>
      <w:r w:rsidRPr="008F2A14">
        <w:rPr>
          <w:rFonts w:hint="eastAsia"/>
          <w:color w:val="4A4A4A"/>
        </w:rPr>
        <w:t>的研究团队建立</w:t>
      </w:r>
      <w:r w:rsidR="00740980">
        <w:rPr>
          <w:color w:val="4A4A4A"/>
        </w:rPr>
        <w:t>了</w:t>
      </w:r>
      <w:r w:rsidRPr="008F2A14">
        <w:rPr>
          <w:rFonts w:hint="eastAsia"/>
          <w:color w:val="4A4A4A"/>
        </w:rPr>
        <w:t>一个使用区块链技术的物联网分布式平台。</w:t>
      </w:r>
      <w:r w:rsidR="00061B07" w:rsidRPr="008F2A14">
        <w:rPr>
          <w:rFonts w:hint="eastAsia"/>
          <w:color w:val="4A4A4A"/>
        </w:rPr>
        <w:t>IBM</w:t>
      </w:r>
      <w:r w:rsidR="00061B07" w:rsidRPr="008F2A14">
        <w:rPr>
          <w:rFonts w:hint="eastAsia"/>
          <w:color w:val="4A4A4A"/>
        </w:rPr>
        <w:t>开发的系统名为</w:t>
      </w:r>
      <w:r w:rsidR="00061B07" w:rsidRPr="008F2A14">
        <w:rPr>
          <w:rFonts w:hint="eastAsia"/>
          <w:color w:val="4A4A4A"/>
        </w:rPr>
        <w:t>Adept</w:t>
      </w:r>
      <w:r w:rsidR="00061B07" w:rsidRPr="008F2A14">
        <w:rPr>
          <w:rFonts w:hint="eastAsia"/>
          <w:color w:val="4A4A4A"/>
        </w:rPr>
        <w:t>，</w:t>
      </w:r>
      <w:r w:rsidR="00F06D04">
        <w:rPr>
          <w:color w:val="4A4A4A"/>
        </w:rPr>
        <w:t>主要基于</w:t>
      </w:r>
      <w:r w:rsidR="008F2F03" w:rsidRPr="0083441E">
        <w:rPr>
          <w:color w:val="4A4A4A"/>
        </w:rPr>
        <w:t>三个原则，去中心化（设备自治、使用权限自主识别），尽可能的免维护，尽可能的通用化。</w:t>
      </w:r>
    </w:p>
    <w:p w14:paraId="24ED9899" w14:textId="4E121610"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一个原则的好处就是设备可以逐级向下失控（免控），即设备只需设置好最高权限及其更换方式就可以出厂，而不必对其进行后续的联系和控制，从而不用为这些设备建立巨型的云控制中心。购买者买回去后可以对产品最高权限的识别码（数据摘要）进行更换，并根据需要设置和向不同对象分发不同级别和内容的控制权限识别码（数字摘要）后，也可以不必对其进</w:t>
      </w:r>
      <w:r w:rsidR="00F06D04" w:rsidRPr="00F06D04">
        <w:rPr>
          <w:color w:val="4A4A4A"/>
        </w:rPr>
        <w:t>行后续的联系和控制，以此类推，逐级失控（免控）。最后，设备的各</w:t>
      </w:r>
      <w:r w:rsidR="00F06D04">
        <w:rPr>
          <w:rFonts w:hint="eastAsia"/>
          <w:color w:val="4A4A4A"/>
        </w:rPr>
        <w:t>个</w:t>
      </w:r>
      <w:r w:rsidRPr="0083441E">
        <w:rPr>
          <w:color w:val="4A4A4A"/>
        </w:rPr>
        <w:t>使用者只要用自己的控制权限识别码接入，就可以按需按权限使用设备，对设备使用者的管理实际上基本是由设备来完成的，一般无需拥有上级权限者来参与（或第一时间参与）。</w:t>
      </w:r>
    </w:p>
    <w:p w14:paraId="4A03F1B5"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第二个原则的好处也与逐级向下失控（免控）有关，这样就省去了巨大的云控制中心的维护费用，设备就能变得更简单更稳定，更好用更不容易坏，甚至能够达到免调试免维修的程度，后期维护成本接近于零。</w:t>
      </w:r>
    </w:p>
    <w:p w14:paraId="145C9B93"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三个原则的好处更是不言而喻，设备通用，使用的场景又可以随需而变，不单对于实现产品的规模化生产和降低产品成本有着巨大的好处，而且对于产品的购买方也有着产品可以大规模灵活快速部署以及低成本自由调整用途的好处，更为其妙的是这样的产品还可以在不同的使用者间流转使用，能够满足每个使用者的需求，却不用进行任何的调整。</w:t>
      </w:r>
    </w:p>
    <w:p w14:paraId="1AAF91E2" w14:textId="640EDA9D" w:rsidR="008F2F03" w:rsidRPr="008F2A14" w:rsidRDefault="008F2F03" w:rsidP="008F2F03">
      <w:pPr>
        <w:pStyle w:val="a7"/>
        <w:shd w:val="clear" w:color="auto" w:fill="FFFFFF"/>
        <w:spacing w:before="0" w:beforeAutospacing="0" w:after="0" w:afterAutospacing="0" w:line="450" w:lineRule="atLeast"/>
        <w:ind w:firstLine="420"/>
        <w:rPr>
          <w:color w:val="4A4A4A"/>
        </w:rPr>
      </w:pPr>
      <w:r w:rsidRPr="0083441E">
        <w:rPr>
          <w:color w:val="4A4A4A"/>
        </w:rPr>
        <w:t>Adept</w:t>
      </w:r>
      <w:r w:rsidRPr="0083441E">
        <w:rPr>
          <w:color w:val="4A4A4A"/>
        </w:rPr>
        <w:t>物联网技术在应用上的突破口，</w:t>
      </w:r>
      <w:r w:rsidR="00F06D04">
        <w:rPr>
          <w:color w:val="4A4A4A"/>
        </w:rPr>
        <w:t>主要</w:t>
      </w:r>
      <w:r w:rsidRPr="0083441E">
        <w:rPr>
          <w:color w:val="4A4A4A"/>
        </w:rPr>
        <w:t>选择在某项专效功能上进行大规模部署和应用的场景中，也就是说只有某一种类的功能，但用户又特别多的，需求量特别大的产品。</w:t>
      </w:r>
      <w:r w:rsidR="00F06D04">
        <w:rPr>
          <w:color w:val="4A4A4A"/>
        </w:rPr>
        <w:t>比如</w:t>
      </w:r>
      <w:r w:rsidRPr="0083441E">
        <w:rPr>
          <w:color w:val="4A4A4A"/>
        </w:rPr>
        <w:t>人流量特别大，但又不用派人进行管理，用户使用起来各自为政，又遵循某些统一原则的地方，如无人驾驶公路、电信和网络自动交换机、无人管理自动售货机或自助存取柜、无人超市、军队使用的自动权限认证令牌、旅游景点的自动游客导流门禁系统等。</w:t>
      </w:r>
    </w:p>
    <w:p w14:paraId="07126325" w14:textId="3F03C760" w:rsidR="00061B07" w:rsidRPr="008F2A14" w:rsidRDefault="00061B07" w:rsidP="008F2A14">
      <w:pPr>
        <w:pStyle w:val="a7"/>
        <w:shd w:val="clear" w:color="auto" w:fill="FFFFFF"/>
        <w:spacing w:before="0" w:beforeAutospacing="0" w:after="0" w:afterAutospacing="0" w:line="450" w:lineRule="atLeast"/>
        <w:ind w:firstLine="420"/>
        <w:rPr>
          <w:color w:val="4A4A4A"/>
        </w:rPr>
      </w:pPr>
      <w:r w:rsidRPr="008F2A14">
        <w:rPr>
          <w:rFonts w:hint="eastAsia"/>
          <w:color w:val="4A4A4A"/>
        </w:rPr>
        <w:t>Adep</w:t>
      </w:r>
      <w:r w:rsidR="00F06D04">
        <w:rPr>
          <w:color w:val="4A4A4A"/>
        </w:rPr>
        <w:t>t</w:t>
      </w:r>
      <w:r w:rsidRPr="008F2A14">
        <w:rPr>
          <w:rFonts w:hint="eastAsia"/>
          <w:color w:val="4A4A4A"/>
        </w:rPr>
        <w:t>平台由三部分构成：</w:t>
      </w:r>
    </w:p>
    <w:p w14:paraId="67723218" w14:textId="42A04E1C"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8F2A14">
        <w:rPr>
          <w:rFonts w:hint="eastAsia"/>
          <w:color w:val="4A4A4A"/>
        </w:rPr>
        <w:t>区块链：区块链可让设备了解其他设备的功能，以及不同用户围绕这些设备的指令和权限，即追踪设备之间的关系、用户和设备之间的关系，甚至</w:t>
      </w:r>
      <w:r w:rsidRPr="008F2A14">
        <w:rPr>
          <w:rFonts w:hint="eastAsia"/>
          <w:color w:val="4A4A4A"/>
        </w:rPr>
        <w:lastRenderedPageBreak/>
        <w:t>在用户同意下两个设备间的关系。这意味着智能手机可以安全地与门锁交互，或者与别人和门锁交互。这些关系将被存储在门锁和手机上，并在需要时结合到一起，确保正确的人进入家里，无需返回到云端。</w:t>
      </w:r>
    </w:p>
    <w:p w14:paraId="22F8B0A4" w14:textId="72C893E2"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8F2A14">
        <w:rPr>
          <w:rFonts w:hint="eastAsia"/>
          <w:color w:val="4A4A4A"/>
        </w:rPr>
        <w:t>Telehash</w:t>
      </w:r>
      <w:r w:rsidRPr="008F2A14">
        <w:rPr>
          <w:rFonts w:hint="eastAsia"/>
          <w:color w:val="4A4A4A"/>
        </w:rPr>
        <w:t>：设备除了使用区块链来理解交易，它们还需要沟通，所以</w:t>
      </w:r>
      <w:r w:rsidRPr="008F2A14">
        <w:rPr>
          <w:rFonts w:hint="eastAsia"/>
          <w:color w:val="4A4A4A"/>
        </w:rPr>
        <w:t>Adept</w:t>
      </w:r>
      <w:r w:rsidRPr="008F2A14">
        <w:rPr>
          <w:rFonts w:hint="eastAsia"/>
          <w:color w:val="4A4A4A"/>
        </w:rPr>
        <w:t>使用了</w:t>
      </w:r>
      <w:r w:rsidRPr="008F2A14">
        <w:rPr>
          <w:rFonts w:hint="eastAsia"/>
          <w:color w:val="4A4A4A"/>
        </w:rPr>
        <w:t>Telehash</w:t>
      </w:r>
      <w:r w:rsidRPr="008F2A14">
        <w:rPr>
          <w:rFonts w:hint="eastAsia"/>
          <w:color w:val="4A4A4A"/>
        </w:rPr>
        <w:t>，一款使用</w:t>
      </w:r>
      <w:r w:rsidRPr="008F2A14">
        <w:rPr>
          <w:rFonts w:hint="eastAsia"/>
          <w:color w:val="4A4A4A"/>
        </w:rPr>
        <w:t>JSON</w:t>
      </w:r>
      <w:r w:rsidRPr="008F2A14">
        <w:rPr>
          <w:rFonts w:hint="eastAsia"/>
          <w:color w:val="4A4A4A"/>
        </w:rPr>
        <w:t>来共享分布式信息的私人信息传递协议。创造者</w:t>
      </w:r>
      <w:r w:rsidRPr="008F2A14">
        <w:rPr>
          <w:rFonts w:hint="eastAsia"/>
          <w:color w:val="4A4A4A"/>
        </w:rPr>
        <w:t>Jeremie Miller</w:t>
      </w:r>
      <w:r w:rsidRPr="008F2A14">
        <w:rPr>
          <w:rFonts w:hint="eastAsia"/>
          <w:color w:val="4A4A4A"/>
        </w:rPr>
        <w:t>说，</w:t>
      </w:r>
      <w:r w:rsidRPr="008F2A14">
        <w:rPr>
          <w:rFonts w:hint="eastAsia"/>
          <w:color w:val="4A4A4A"/>
        </w:rPr>
        <w:t>telehash</w:t>
      </w:r>
      <w:r w:rsidRPr="008F2A14">
        <w:rPr>
          <w:rFonts w:hint="eastAsia"/>
          <w:color w:val="4A4A4A"/>
        </w:rPr>
        <w:t>是一款“非常简单和安全的终端到终端加密库，适合任何应用程序，终端可以是设备、浏览器或移动应用”。他补充道，“或许可以把它当作</w:t>
      </w:r>
      <w:r w:rsidRPr="008F2A14">
        <w:rPr>
          <w:rFonts w:hint="eastAsia"/>
          <w:color w:val="4A4A4A"/>
        </w:rPr>
        <w:t>SSL</w:t>
      </w:r>
      <w:r w:rsidRPr="008F2A14">
        <w:rPr>
          <w:rFonts w:hint="eastAsia"/>
          <w:color w:val="4A4A4A"/>
        </w:rPr>
        <w:t>和</w:t>
      </w:r>
      <w:r w:rsidRPr="008F2A14">
        <w:rPr>
          <w:rFonts w:hint="eastAsia"/>
          <w:color w:val="4A4A4A"/>
        </w:rPr>
        <w:t>PGP</w:t>
      </w:r>
      <w:r w:rsidRPr="008F2A14">
        <w:rPr>
          <w:rFonts w:hint="eastAsia"/>
          <w:color w:val="4A4A4A"/>
        </w:rPr>
        <w:t>的结合，专为设备和应用连接设计并创建的安全的私有网络。”</w:t>
      </w:r>
    </w:p>
    <w:p w14:paraId="330B164F" w14:textId="7562ACE7" w:rsidR="00995D73" w:rsidRPr="00F114BC" w:rsidRDefault="00061B07" w:rsidP="003F6328">
      <w:pPr>
        <w:pStyle w:val="a7"/>
        <w:shd w:val="clear" w:color="auto" w:fill="FFFFFF"/>
        <w:spacing w:before="0" w:beforeAutospacing="0" w:after="0" w:afterAutospacing="0" w:line="450" w:lineRule="atLeast"/>
        <w:ind w:firstLine="420"/>
      </w:pPr>
      <w:r>
        <w:rPr>
          <w:color w:val="4A4A4A"/>
        </w:rPr>
        <w:t>（</w:t>
      </w:r>
      <w:r>
        <w:rPr>
          <w:color w:val="4A4A4A"/>
        </w:rPr>
        <w:t>3</w:t>
      </w:r>
      <w:r>
        <w:rPr>
          <w:color w:val="4A4A4A"/>
        </w:rPr>
        <w:t>）</w:t>
      </w:r>
      <w:r w:rsidRPr="008F2A14">
        <w:rPr>
          <w:rFonts w:hint="eastAsia"/>
          <w:color w:val="4A4A4A"/>
        </w:rPr>
        <w:t>BitTorrent</w:t>
      </w:r>
      <w:r w:rsidRPr="008F2A14">
        <w:rPr>
          <w:rFonts w:hint="eastAsia"/>
          <w:color w:val="4A4A4A"/>
        </w:rPr>
        <w:t>：由于连接网络不会一直很稳定</w:t>
      </w:r>
      <w:r w:rsidRPr="008F2A14">
        <w:rPr>
          <w:rFonts w:hint="eastAsia"/>
          <w:color w:val="4A4A4A"/>
        </w:rPr>
        <w:t>(</w:t>
      </w:r>
      <w:r w:rsidRPr="008F2A14">
        <w:rPr>
          <w:rFonts w:hint="eastAsia"/>
          <w:color w:val="4A4A4A"/>
        </w:rPr>
        <w:t>比如使用蓝牙和</w:t>
      </w:r>
      <w:r w:rsidRPr="008F2A14">
        <w:rPr>
          <w:rFonts w:hint="eastAsia"/>
          <w:color w:val="4A4A4A"/>
        </w:rPr>
        <w:t>Zigbee</w:t>
      </w:r>
      <w:r w:rsidRPr="008F2A14">
        <w:rPr>
          <w:rFonts w:hint="eastAsia"/>
          <w:color w:val="4A4A4A"/>
        </w:rPr>
        <w:t>连接</w:t>
      </w:r>
      <w:r w:rsidRPr="008F2A14">
        <w:rPr>
          <w:rFonts w:hint="eastAsia"/>
          <w:color w:val="4A4A4A"/>
        </w:rPr>
        <w:t>)</w:t>
      </w:r>
      <w:r w:rsidRPr="008F2A14">
        <w:rPr>
          <w:rFonts w:hint="eastAsia"/>
          <w:color w:val="4A4A4A"/>
        </w:rPr>
        <w:t>，</w:t>
      </w:r>
      <w:r w:rsidRPr="008F2A14">
        <w:rPr>
          <w:rFonts w:hint="eastAsia"/>
          <w:color w:val="4A4A4A"/>
        </w:rPr>
        <w:t>Adept</w:t>
      </w:r>
      <w:r w:rsidRPr="008F2A14">
        <w:rPr>
          <w:rFonts w:hint="eastAsia"/>
          <w:color w:val="4A4A4A"/>
        </w:rPr>
        <w:t>会使用文件共享协议</w:t>
      </w:r>
      <w:r w:rsidRPr="008F2A14">
        <w:rPr>
          <w:rFonts w:hint="eastAsia"/>
          <w:color w:val="4A4A4A"/>
        </w:rPr>
        <w:t>BitTorrent</w:t>
      </w:r>
      <w:r w:rsidRPr="008F2A14">
        <w:rPr>
          <w:rFonts w:hint="eastAsia"/>
          <w:color w:val="4A4A4A"/>
        </w:rPr>
        <w:t>来移动数据，保证</w:t>
      </w:r>
      <w:r w:rsidRPr="008F2A14">
        <w:rPr>
          <w:rFonts w:hint="eastAsia"/>
          <w:color w:val="4A4A4A"/>
        </w:rPr>
        <w:t>Adept</w:t>
      </w:r>
      <w:r w:rsidRPr="008F2A14">
        <w:rPr>
          <w:rFonts w:hint="eastAsia"/>
          <w:color w:val="4A4A4A"/>
        </w:rPr>
        <w:t>的分散化特性。</w:t>
      </w:r>
    </w:p>
    <w:p w14:paraId="35EC24B6" w14:textId="1FBDD121" w:rsidR="00CD4060" w:rsidRDefault="0068169C" w:rsidP="0068169C">
      <w:pPr>
        <w:pStyle w:val="2"/>
        <w:rPr>
          <w:shd w:val="clear" w:color="auto" w:fill="FFFFFF"/>
        </w:rPr>
      </w:pPr>
      <w:r>
        <w:rPr>
          <w:shd w:val="clear" w:color="auto" w:fill="FFFFFF"/>
        </w:rPr>
        <w:t xml:space="preserve">3.4 </w:t>
      </w:r>
      <w:r w:rsidR="00CD4060">
        <w:rPr>
          <w:rFonts w:hint="eastAsia"/>
          <w:shd w:val="clear" w:color="auto" w:fill="FFFFFF"/>
        </w:rPr>
        <w:t>身份</w:t>
      </w:r>
      <w:r w:rsidR="00CD4060">
        <w:rPr>
          <w:shd w:val="clear" w:color="auto" w:fill="FFFFFF"/>
        </w:rPr>
        <w:t>验证</w:t>
      </w:r>
    </w:p>
    <w:p w14:paraId="1A23EA39" w14:textId="5C17EDC9" w:rsidR="00E81ADF" w:rsidRDefault="00E63109" w:rsidP="003F6328">
      <w:pPr>
        <w:pStyle w:val="3"/>
      </w:pPr>
      <w:r>
        <w:t>3.4.1</w:t>
      </w:r>
      <w:r w:rsidR="00E81ADF">
        <w:rPr>
          <w:rFonts w:hint="eastAsia"/>
        </w:rPr>
        <w:t>概述</w:t>
      </w:r>
    </w:p>
    <w:p w14:paraId="4882F264" w14:textId="77777777" w:rsidR="00E63109" w:rsidRDefault="00E63109" w:rsidP="003F6328"/>
    <w:p w14:paraId="1D0A238B" w14:textId="6299BB98" w:rsidR="00E63109" w:rsidRDefault="00E63109" w:rsidP="003F6328">
      <w:pPr>
        <w:pStyle w:val="3"/>
      </w:pPr>
      <w:r>
        <w:t>3.4.2</w:t>
      </w:r>
      <w:r>
        <w:t>应用案例</w:t>
      </w:r>
    </w:p>
    <w:p w14:paraId="580164C0" w14:textId="77777777" w:rsidR="00E63109" w:rsidRPr="003F6328" w:rsidRDefault="00E63109" w:rsidP="003F6328"/>
    <w:p w14:paraId="6A588560" w14:textId="4CD50D2B" w:rsidR="00F114BC" w:rsidRDefault="00874140" w:rsidP="00F114BC">
      <w:r>
        <w:rPr>
          <w:rFonts w:hint="eastAsia"/>
        </w:rPr>
        <w:t>案例</w:t>
      </w:r>
      <w:r>
        <w:rPr>
          <w:rFonts w:hint="eastAsia"/>
        </w:rPr>
        <w:t>1</w:t>
      </w:r>
      <w:r>
        <w:rPr>
          <w:rFonts w:hint="eastAsia"/>
        </w:rPr>
        <w:t>：</w:t>
      </w:r>
    </w:p>
    <w:p w14:paraId="33EA47C7" w14:textId="00073595" w:rsidR="00874140" w:rsidRDefault="00874140" w:rsidP="00F114BC">
      <w:r w:rsidRPr="00874140">
        <w:rPr>
          <w:rFonts w:hint="eastAsia"/>
        </w:rPr>
        <w:t>基于区块链的婚姻，有效期仅有</w:t>
      </w:r>
      <w:r w:rsidRPr="00874140">
        <w:rPr>
          <w:rFonts w:hint="eastAsia"/>
        </w:rPr>
        <w:t>42</w:t>
      </w:r>
      <w:r w:rsidRPr="00874140">
        <w:rPr>
          <w:rFonts w:hint="eastAsia"/>
        </w:rPr>
        <w:t>个月</w:t>
      </w:r>
    </w:p>
    <w:p w14:paraId="55E6E433" w14:textId="77777777" w:rsidR="00874140" w:rsidRDefault="00874140" w:rsidP="00874140">
      <w:pPr>
        <w:pStyle w:val="a7"/>
        <w:ind w:firstLine="480"/>
      </w:pPr>
      <w:r>
        <w:t>我一直觉得特技婚礼是一种有趣的悖论，一对夫妇想要取代社会中最根深蒂固的传统之一，做一些表明上的改变，并向世人展示他们的思维是多么的前瞻性。这就像是以五步抑扬格的格律，书写一本革命性的小册子一样。</w:t>
      </w:r>
    </w:p>
    <w:p w14:paraId="15CD4EC6" w14:textId="77777777" w:rsidR="00874140" w:rsidRDefault="00874140" w:rsidP="00874140">
      <w:pPr>
        <w:pStyle w:val="a7"/>
        <w:ind w:firstLine="480"/>
      </w:pPr>
      <w:r>
        <w:t>但我的心脏，却因为</w:t>
      </w:r>
      <w:r>
        <w:t>Edurne</w:t>
      </w:r>
      <w:r>
        <w:t>和</w:t>
      </w:r>
      <w:r>
        <w:t>Mayel</w:t>
      </w:r>
      <w:r>
        <w:t>的婚礼而加速跳动了，</w:t>
      </w:r>
      <w:r>
        <w:t>12</w:t>
      </w:r>
      <w:r>
        <w:t>月</w:t>
      </w:r>
      <w:r>
        <w:t>1</w:t>
      </w:r>
      <w:r>
        <w:t>日，作为爱沙尼亚不断扩大的电子居住计划的一部分，这对夫妻的婚礼将不在牧师或者法官面前见证，而是通过全能的</w:t>
      </w:r>
      <w:hyperlink r:id="rId17" w:history="1">
        <w:r>
          <w:rPr>
            <w:rStyle w:val="a9"/>
          </w:rPr>
          <w:t>区块链</w:t>
        </w:r>
      </w:hyperlink>
      <w:r>
        <w:t>，一种分布式的全球计算和数据存储技术。</w:t>
      </w:r>
    </w:p>
    <w:p w14:paraId="0053B808" w14:textId="77777777" w:rsidR="00874140" w:rsidRDefault="00874140" w:rsidP="00874140">
      <w:pPr>
        <w:pStyle w:val="a7"/>
        <w:ind w:firstLine="480"/>
      </w:pPr>
      <w:r>
        <w:t>爱沙尼亚将通过电子居住身份来扩大服务，在</w:t>
      </w:r>
      <w:r>
        <w:t>2014</w:t>
      </w:r>
      <w:r>
        <w:t>年其首次给该国的虚拟公民授予了暂居的身份。到目前为止，爱沙尼亚的电子居民可以成立公司并访问</w:t>
      </w:r>
      <w:r>
        <w:t xml:space="preserve"> </w:t>
      </w:r>
      <w:r>
        <w:t>该国的在线银行系统。明天开始，电子居住方案将提供国家认可的公证服</w:t>
      </w:r>
      <w:r>
        <w:lastRenderedPageBreak/>
        <w:t>务，包括结婚许可。为了做到这一点，他们把目光转向了</w:t>
      </w:r>
      <w:r>
        <w:t>BitNation</w:t>
      </w:r>
      <w:r>
        <w:t>，一个基于比</w:t>
      </w:r>
      <w:r>
        <w:t xml:space="preserve"> </w:t>
      </w:r>
      <w:r>
        <w:t>特币区块链提供创建管理服务工具的组织。</w:t>
      </w:r>
    </w:p>
    <w:p w14:paraId="26C7C3EE" w14:textId="77777777" w:rsidR="00874140" w:rsidRDefault="00874140" w:rsidP="00874140">
      <w:pPr>
        <w:pStyle w:val="a7"/>
        <w:ind w:firstLine="480"/>
      </w:pPr>
      <w:r>
        <w:t>对于</w:t>
      </w:r>
      <w:r>
        <w:t>BitNation</w:t>
      </w:r>
      <w:r>
        <w:t>而言，它的目标更是宏伟。该组织由</w:t>
      </w:r>
      <w:r>
        <w:t>Susanne Tarkowski Tempelhof</w:t>
      </w:r>
      <w:r>
        <w:t>创立，其倡导无边界管理，并已建立起自己的虚拟国度。为了合法化这种声明，它已建立了一套工具以及服务，也许某一天它甚至可以允许人们</w:t>
      </w:r>
      <w:r>
        <w:t xml:space="preserve"> </w:t>
      </w:r>
      <w:r>
        <w:t>用区块链身份来取代他们的国民身份。当然，前提是得其他地域界定国家承认区块链作为政府记录安全和合法的存储库，那这种壮举才能成为可能。而这对夫妇的婚</w:t>
      </w:r>
      <w:r>
        <w:t xml:space="preserve"> </w:t>
      </w:r>
      <w:r>
        <w:t>礼，以及爱沙尼亚的参与，可能会是第一步。</w:t>
      </w:r>
    </w:p>
    <w:p w14:paraId="58B43DB4" w14:textId="77777777" w:rsidR="00874140" w:rsidRDefault="00874140" w:rsidP="00874140">
      <w:pPr>
        <w:pStyle w:val="a7"/>
        <w:ind w:firstLine="480"/>
      </w:pPr>
      <w:r>
        <w:t>2015</w:t>
      </w:r>
      <w:r>
        <w:t>年</w:t>
      </w:r>
      <w:r>
        <w:t>12</w:t>
      </w:r>
      <w:r>
        <w:t>月</w:t>
      </w:r>
      <w:r>
        <w:t>1</w:t>
      </w:r>
      <w:r>
        <w:t>日，这是</w:t>
      </w:r>
      <w:r>
        <w:t>Edurne</w:t>
      </w:r>
      <w:r>
        <w:t>和</w:t>
      </w:r>
      <w:r>
        <w:t>Mayel</w:t>
      </w:r>
      <w:r>
        <w:t>的日子。这对夫妻自称为</w:t>
      </w:r>
      <w:r>
        <w:t>“glomads”</w:t>
      </w:r>
      <w:r>
        <w:t>，他们经过不断地旅行和探索，决定不再支持任何一个</w:t>
      </w:r>
      <w:r>
        <w:t xml:space="preserve"> </w:t>
      </w:r>
      <w:r>
        <w:t>国家或者法律。他们已经写了自己的婚姻合同，有效期仅仅只有</w:t>
      </w:r>
      <w:r>
        <w:t>42</w:t>
      </w:r>
      <w:r>
        <w:t>个月，并且合同还将是保持开放的，可以随时更改。这种灵活的协议，在传统的法律框架下是无</w:t>
      </w:r>
      <w:r>
        <w:t xml:space="preserve"> </w:t>
      </w:r>
      <w:r>
        <w:t>法完成的，因此他们决定创建一个属于自己的，符合他们预期的婚姻管辖权。</w:t>
      </w:r>
    </w:p>
    <w:p w14:paraId="246711CD" w14:textId="738DD704" w:rsidR="00874140" w:rsidRDefault="00874140" w:rsidP="00F114BC">
      <w:r>
        <w:rPr>
          <w:rFonts w:hint="eastAsia"/>
        </w:rPr>
        <w:t>案例</w:t>
      </w:r>
      <w:r>
        <w:rPr>
          <w:rFonts w:hint="eastAsia"/>
        </w:rPr>
        <w:t>2</w:t>
      </w:r>
      <w:r>
        <w:rPr>
          <w:rFonts w:hint="eastAsia"/>
        </w:rPr>
        <w:t>：</w:t>
      </w:r>
    </w:p>
    <w:p w14:paraId="237EABBE" w14:textId="1A9DDA46" w:rsidR="00874140" w:rsidRDefault="00874140" w:rsidP="00F114BC">
      <w:r>
        <w:t>CryptID</w:t>
      </w:r>
      <w:r>
        <w:t>：一个基于区块链技术的开源身份识别系统</w:t>
      </w:r>
    </w:p>
    <w:p w14:paraId="34CB7557" w14:textId="35D8C4C3" w:rsidR="00874140" w:rsidRPr="00874140" w:rsidRDefault="00874140" w:rsidP="00F114BC">
      <w:r>
        <w:t>门禁系统是安全部门不可分割的一部分，它是极其重要的，几乎每一所学校、机场、公司办公室、政府办公楼、甚至是只要有人员移动的地方都会有门禁系统的限</w:t>
      </w:r>
      <w:r>
        <w:t xml:space="preserve"> </w:t>
      </w:r>
      <w:r>
        <w:t>制。甚至你口袋里的驾照都是这个行业的产物，它很有可能使用的是</w:t>
      </w:r>
      <w:r>
        <w:t>45</w:t>
      </w:r>
      <w:r>
        <w:t>年前的磁条科技，很容易被暗网上提供付费服务的人伪造。</w:t>
      </w:r>
      <w:r>
        <w:br/>
      </w:r>
      <w:r>
        <w:br/>
      </w:r>
      <w:r>
        <w:t>目前，很多政府部门和大公司都在使用很多安全公司提供的门禁系统。这些系统都有一个中心数据库来存储个人数据，很多还发行了某一类的身份卡。</w:t>
      </w:r>
      <w:r>
        <w:br/>
      </w:r>
      <w:r>
        <w:br/>
      </w:r>
      <w:r>
        <w:t>数据库越大安全要求越高，那么费用也越昂贵。其中最大的数据库需要有当地的协作数据处理中心，以及武装警卫和它们自己的门禁系统。这种中心化的案例永远受</w:t>
      </w:r>
      <w:r>
        <w:t xml:space="preserve"> </w:t>
      </w:r>
      <w:r>
        <w:t>会受制于黑客攻击、故障停机、软件许可费和升级、巨大的能源成本、硬件局限性、网络限制、技术支持、</w:t>
      </w:r>
      <w:r>
        <w:t>IT</w:t>
      </w:r>
      <w:r>
        <w:t>培训等等。今天的系统，远不够完美。</w:t>
      </w:r>
      <w:r>
        <w:br/>
      </w:r>
      <w:r>
        <w:br/>
        <w:t>CryptID</w:t>
      </w:r>
      <w:r>
        <w:t>是一个全新的开源身份识别系统。它是一个低成本、极其灵活的身份标识发行和验证程序，可用于任何大小的组织。该轻量级的程序使用</w:t>
      </w:r>
      <w:r>
        <w:t>Factom</w:t>
      </w:r>
      <w:r>
        <w:t>（公证通）来将加密身份数据写入区块链，并允许多种用途和很多设定，甚至允许使用身份证。</w:t>
      </w:r>
      <w:r>
        <w:br/>
      </w:r>
      <w:r>
        <w:br/>
      </w:r>
      <w:r>
        <w:t>因为身份记录，包括很小的照片和指纹文件，不会超过几百</w:t>
      </w:r>
      <w:r>
        <w:t>KB</w:t>
      </w:r>
      <w:r>
        <w:t>，因此</w:t>
      </w:r>
      <w:r>
        <w:t>CryptID</w:t>
      </w:r>
      <w:r>
        <w:t>的团队能够使用</w:t>
      </w:r>
      <w:r>
        <w:t>Factom</w:t>
      </w:r>
      <w:r>
        <w:t>将整个记录存入区块链，而且还会在比特币区块</w:t>
      </w:r>
      <w:r>
        <w:t xml:space="preserve"> </w:t>
      </w:r>
      <w:r>
        <w:t>链中进行时间标记。无需运行本地管理员服务器即可让其他人访问；所有的数据都是去中心化存储的，而且可以从任何地方进行访问。</w:t>
      </w:r>
      <w:r>
        <w:br/>
      </w:r>
      <w:r>
        <w:br/>
        <w:t>CryptID</w:t>
      </w:r>
      <w:r>
        <w:t>团队说：</w:t>
      </w:r>
      <w:r>
        <w:t>“</w:t>
      </w:r>
      <w:r>
        <w:t>我们可以将多个入口形成链条，每一个的大小为</w:t>
      </w:r>
      <w:r>
        <w:t>10kb</w:t>
      </w:r>
      <w:r>
        <w:t>，每一</w:t>
      </w:r>
      <w:r>
        <w:t>kb</w:t>
      </w:r>
      <w:r>
        <w:t>花费一定数量的进入信用，大概是</w:t>
      </w:r>
      <w:r>
        <w:t>0.005</w:t>
      </w:r>
      <w:r>
        <w:t>美元。我们使用指纹模</w:t>
      </w:r>
      <w:r>
        <w:t xml:space="preserve"> </w:t>
      </w:r>
      <w:r>
        <w:t>板（国际标准化组织标准），实际上它非常小，小于</w:t>
      </w:r>
      <w:r>
        <w:t>1kb</w:t>
      </w:r>
      <w:r>
        <w:t>。我们对图片进行裁剪并压缩，</w:t>
      </w:r>
      <w:r>
        <w:lastRenderedPageBreak/>
        <w:t>损失了一点图片质量，但仍然容易识别，大约为</w:t>
      </w:r>
      <w:r>
        <w:t>5~6kb</w:t>
      </w:r>
      <w:r>
        <w:t>。其它的信息</w:t>
      </w:r>
      <w:r>
        <w:t xml:space="preserve"> </w:t>
      </w:r>
      <w:r>
        <w:t>大约为</w:t>
      </w:r>
      <w:r>
        <w:t>600</w:t>
      </w:r>
      <w:r>
        <w:t>字节，这取决于你的名字长度。所有这些加起来大约为</w:t>
      </w:r>
      <w:r>
        <w:t>8~9kb</w:t>
      </w:r>
      <w:r>
        <w:t>，用一点点钱就可以将其很容易地存储在</w:t>
      </w:r>
      <w:r>
        <w:t>Factom</w:t>
      </w:r>
      <w:r>
        <w:t>上。</w:t>
      </w:r>
      <w:r>
        <w:t>”</w:t>
      </w:r>
      <w:r>
        <w:br/>
      </w:r>
      <w:r>
        <w:br/>
        <w:t>CryptID</w:t>
      </w:r>
      <w:r>
        <w:t>最初诞生于</w:t>
      </w:r>
      <w:r>
        <w:t>BitGo</w:t>
      </w:r>
      <w:r>
        <w:t>赞助的</w:t>
      </w:r>
      <w:r>
        <w:t>“</w:t>
      </w:r>
      <w:r>
        <w:t>无国界国际学生黑客马拉松</w:t>
      </w:r>
      <w:r>
        <w:t>”</w:t>
      </w:r>
      <w:r>
        <w:t>上创建的。这个竞赛最初的标准是创建基于无需授权、开放和去中心化账本的应用。裁</w:t>
      </w:r>
      <w:r>
        <w:t xml:space="preserve"> </w:t>
      </w:r>
      <w:r>
        <w:t>判包括</w:t>
      </w:r>
      <w:r>
        <w:t>Ethereum</w:t>
      </w:r>
      <w:r>
        <w:t>（以太坊）的创始人维塔利</w:t>
      </w:r>
      <w:r>
        <w:t>·</w:t>
      </w:r>
      <w:r>
        <w:t>博特瑞（</w:t>
      </w:r>
      <w:r>
        <w:t>Vitalik Buterin</w:t>
      </w:r>
      <w:r>
        <w:t>）和</w:t>
      </w:r>
      <w:r>
        <w:t>Airbitz</w:t>
      </w:r>
      <w:r>
        <w:t>的威尔</w:t>
      </w:r>
      <w:r>
        <w:t>•</w:t>
      </w:r>
      <w:r>
        <w:t>彭嘉敏（</w:t>
      </w:r>
      <w:r>
        <w:t>Will Pangman</w:t>
      </w:r>
      <w:r>
        <w:t>），</w:t>
      </w:r>
      <w:r>
        <w:t>CryptID</w:t>
      </w:r>
      <w:r>
        <w:t>获得了第二名。</w:t>
      </w:r>
      <w:r>
        <w:br/>
      </w:r>
      <w:r>
        <w:br/>
      </w:r>
      <w:r>
        <w:t>从安全角度看，使用该方案可以获得比传统解决方案更多的好处。主要的好处就是从去中心化中获得的成本节省，因为无需数据中心或专用的服务器，区块链会存储所有的信息。可以在互联网的任何地方对身份进行验证，无需管理员服务器。</w:t>
      </w:r>
      <w:r>
        <w:br/>
      </w:r>
      <w:r>
        <w:br/>
        <w:t>“</w:t>
      </w:r>
      <w:r>
        <w:t>数据分布在很多电脑中，可以防止腐败，而且你的身份数据几乎不可能被篡改。传统的身份识别方法依靠中心化的机构，例如州政府，来确认你的身份，这样就很容易受到攻击和篡改。</w:t>
      </w:r>
      <w:r>
        <w:t>”</w:t>
      </w:r>
      <w:r>
        <w:br/>
      </w:r>
      <w:r>
        <w:br/>
      </w:r>
      <w:r>
        <w:t>加强版的安全性，区块链系统采用了比特币多重签名地址的优势，因此没有单个参与方持有任何人的身份信息。开源意味着没有人能轻易破坏它。密码也可以和卡绑定起来，例如照片和指纹，给用户提供了额外保护。</w:t>
      </w:r>
      <w:r>
        <w:br/>
      </w:r>
      <w:r>
        <w:br/>
        <w:t>“</w:t>
      </w:r>
      <w:r>
        <w:t>传统的身份识别方法只需要一个验证要素，即你所持有的卡。</w:t>
      </w:r>
      <w:r>
        <w:t>CryptID</w:t>
      </w:r>
      <w:r>
        <w:t>要求使用三个。你所拥有的唯一的身份标示，你所知道的密码，以及代表你自己的指纹。</w:t>
      </w:r>
      <w:r>
        <w:t>”</w:t>
      </w:r>
      <w:r>
        <w:br/>
      </w:r>
      <w:r>
        <w:br/>
      </w:r>
      <w:r>
        <w:t>灵活性是另外一个特点。因为用户数据并非一定要存储在一个照片身份证中。这些信息可以存放在能保存几</w:t>
      </w:r>
      <w:r>
        <w:t>KB</w:t>
      </w:r>
      <w:r>
        <w:t>信息或</w:t>
      </w:r>
      <w:r>
        <w:t>QR</w:t>
      </w:r>
      <w:r>
        <w:t>扫描码的地方，只代表你的私钥和密码。甚至可以将符号隐藏在珠宝中或者你的手机</w:t>
      </w:r>
      <w:r>
        <w:t>APP</w:t>
      </w:r>
      <w:r>
        <w:t>都可以存放你的身份证件。</w:t>
      </w:r>
      <w:r>
        <w:br/>
      </w:r>
      <w:r>
        <w:br/>
        <w:t>CryptID</w:t>
      </w:r>
      <w:r>
        <w:t>卡的正面是</w:t>
      </w:r>
      <w:r>
        <w:t>CryptID.xyz</w:t>
      </w:r>
      <w:r>
        <w:t>发行的信息。背面显示的是指纹和二维码，如果你想要编辑卡片上的信息，则需要重新制作一张，因此，正确处置旧卡是很重要的。</w:t>
      </w:r>
      <w:r>
        <w:br/>
      </w:r>
      <w:r>
        <w:br/>
      </w:r>
      <w:r>
        <w:t>项目负责人史蒂文</w:t>
      </w:r>
      <w:r>
        <w:t>•</w:t>
      </w:r>
      <w:r>
        <w:t>马斯里（</w:t>
      </w:r>
      <w:r>
        <w:t>Steven Masley</w:t>
      </w:r>
      <w:r>
        <w:t>）告诉</w:t>
      </w:r>
      <w:r>
        <w:t>Devpost</w:t>
      </w:r>
      <w:r>
        <w:t>：</w:t>
      </w:r>
      <w:r>
        <w:t>“</w:t>
      </w:r>
      <w:r>
        <w:t>因为</w:t>
      </w:r>
      <w:r>
        <w:t>CryptID</w:t>
      </w:r>
      <w:r>
        <w:t>字符串可以存在存储能力为</w:t>
      </w:r>
      <w:r>
        <w:t>32~44</w:t>
      </w:r>
      <w:r>
        <w:t>字节数据的任何地方，这意味着它可以实施到目前的校对系统中，例如磁卡阅读器或智能卡阅读器。</w:t>
      </w:r>
      <w:r>
        <w:t>”</w:t>
      </w:r>
      <w:r>
        <w:br/>
      </w:r>
      <w:r>
        <w:br/>
        <w:t>“</w:t>
      </w:r>
      <w:r>
        <w:t>此外，可用智能手机来转移光学数据</w:t>
      </w:r>
      <w:r>
        <w:t xml:space="preserve"> </w:t>
      </w:r>
      <w:r>
        <w:t>，通常，是一个可以通过扫描器或摄像头扫描的二维码。</w:t>
      </w:r>
      <w:r>
        <w:t>”</w:t>
      </w:r>
      <w:r>
        <w:br/>
      </w:r>
      <w:r>
        <w:br/>
      </w:r>
      <w:r>
        <w:t>马斯里和其合伙人达科塔</w:t>
      </w:r>
      <w:r>
        <w:t>•</w:t>
      </w:r>
      <w:r>
        <w:t>巴伯（</w:t>
      </w:r>
      <w:r>
        <w:t>Dakota Baber</w:t>
      </w:r>
      <w:r>
        <w:t>）创建</w:t>
      </w:r>
      <w:r>
        <w:t>CryptID</w:t>
      </w:r>
      <w:r>
        <w:t>以用于说明性的网页应用和独立的</w:t>
      </w:r>
      <w:r>
        <w:t>Windows</w:t>
      </w:r>
      <w:r>
        <w:t>系统程序，可以在</w:t>
      </w:r>
      <w:r>
        <w:t>Github</w:t>
      </w:r>
      <w:r>
        <w:t>上查看源代码。一个智</w:t>
      </w:r>
      <w:r>
        <w:lastRenderedPageBreak/>
        <w:t>能手机</w:t>
      </w:r>
      <w:r>
        <w:t>app</w:t>
      </w:r>
      <w:r>
        <w:t>就可以验证其它人的身份信息了。目前软件已经完成了。</w:t>
      </w:r>
      <w:r>
        <w:br/>
      </w:r>
      <w:r>
        <w:br/>
        <w:t>CryptID</w:t>
      </w:r>
      <w:r>
        <w:t>并非第一个基于区块链的去中心化身份解决方案。</w:t>
      </w:r>
      <w:r>
        <w:t>Bitnation</w:t>
      </w:r>
      <w:r>
        <w:t>是第一个获此殊荣的应用，它是</w:t>
      </w:r>
      <w:r>
        <w:t>2014</w:t>
      </w:r>
      <w:r>
        <w:t>年</w:t>
      </w:r>
      <w:r>
        <w:t>10</w:t>
      </w:r>
      <w:r>
        <w:t>月份发布的世界公民身份证件项目。但还没有开源，可以免费使用，并将你的身份信息永久存在区块链上。</w:t>
      </w:r>
      <w:r>
        <w:br/>
      </w:r>
      <w:r>
        <w:br/>
      </w:r>
      <w:r>
        <w:t>它们之间最主要的区别在于，</w:t>
      </w:r>
      <w:r>
        <w:t>CryptID</w:t>
      </w:r>
      <w:r>
        <w:t>设计用于管理员来发行身份，因此身份拥有一个具体的组织来授权使用它们。</w:t>
      </w:r>
      <w:r>
        <w:br/>
      </w:r>
      <w:r>
        <w:br/>
      </w:r>
      <w:r>
        <w:t>而</w:t>
      </w:r>
      <w:r>
        <w:t>Bitnation</w:t>
      </w:r>
      <w:r>
        <w:t>的身份系统则可以为用户创建一个全新且没有从属关系的身份，可以在不使用任何第三方，甚至不用</w:t>
      </w:r>
      <w:r>
        <w:t>Bitnation</w:t>
      </w:r>
      <w:r>
        <w:t>授权的情况下就能证</w:t>
      </w:r>
      <w:r>
        <w:t xml:space="preserve"> </w:t>
      </w:r>
      <w:r>
        <w:t>明你的身份。但是用户获得访问时要处于在线状态。进出真实生活中类似于门这样的物体时不太可能会使用它，尽管不是没有可能。</w:t>
      </w:r>
      <w:r>
        <w:br/>
      </w:r>
      <w:r>
        <w:br/>
      </w:r>
      <w:r>
        <w:t>马斯里说：</w:t>
      </w:r>
      <w:r>
        <w:t>“CryptID</w:t>
      </w:r>
      <w:r>
        <w:t>的开源性会使其获得更广泛的应用，可用于安全和独特的系统中。使用区块链的不可篡改、抗黑客攻击、身份存储都是很新奇的，在行业中是空前的。</w:t>
      </w:r>
      <w:r>
        <w:t>”</w:t>
      </w:r>
      <w:r>
        <w:br/>
      </w:r>
      <w:r>
        <w:br/>
      </w:r>
      <w:r>
        <w:t>而</w:t>
      </w:r>
      <w:r>
        <w:t>Bitnatiaon</w:t>
      </w:r>
      <w:r>
        <w:t>将来有一天会是国家发行的身份证件的取代方案。目前</w:t>
      </w:r>
      <w:r>
        <w:t>CryptID</w:t>
      </w:r>
      <w:r>
        <w:t>已经准备用于企业和高校了，会节省很大一笔安全预算。</w:t>
      </w:r>
    </w:p>
    <w:p w14:paraId="01141089" w14:textId="500CA977" w:rsidR="00CD4060" w:rsidRDefault="0068169C" w:rsidP="0068169C">
      <w:pPr>
        <w:pStyle w:val="2"/>
        <w:rPr>
          <w:shd w:val="clear" w:color="auto" w:fill="FFFFFF"/>
        </w:rPr>
      </w:pPr>
      <w:r>
        <w:rPr>
          <w:shd w:val="clear" w:color="auto" w:fill="FFFFFF"/>
        </w:rPr>
        <w:t xml:space="preserve">3.5 </w:t>
      </w:r>
      <w:r w:rsidR="00CD4060">
        <w:rPr>
          <w:shd w:val="clear" w:color="auto" w:fill="FFFFFF"/>
        </w:rPr>
        <w:t>预测市场</w:t>
      </w:r>
    </w:p>
    <w:p w14:paraId="7BB58ED9" w14:textId="76CE8C0D" w:rsidR="00B34337" w:rsidRDefault="00CF4E64" w:rsidP="003703C4">
      <w:pPr>
        <w:pStyle w:val="3"/>
      </w:pPr>
      <w:r>
        <w:t>3.5.1</w:t>
      </w:r>
      <w:r>
        <w:rPr>
          <w:rFonts w:hint="eastAsia"/>
        </w:rPr>
        <w:t>概述</w:t>
      </w:r>
    </w:p>
    <w:p w14:paraId="51A7F75A" w14:textId="7F3B3D1B" w:rsidR="00781838" w:rsidRDefault="0078183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预测市场类似于股票市场，用户可以在预测市场中买卖股票。但是，与股票市场对一个公司的未来价值进行投机不同，预测市场的存在是为了决定未来事件结果的可能性。例如，一个预测市场可能问“</w:t>
      </w:r>
      <w:r w:rsidR="00712958">
        <w:rPr>
          <w:color w:val="4A4A4A"/>
        </w:rPr>
        <w:t>川普</w:t>
      </w:r>
      <w:r w:rsidRPr="003703C4">
        <w:rPr>
          <w:rFonts w:hint="eastAsia"/>
          <w:color w:val="4A4A4A"/>
        </w:rPr>
        <w:t>在</w:t>
      </w:r>
      <w:r w:rsidRPr="003703C4">
        <w:rPr>
          <w:rFonts w:hint="eastAsia"/>
          <w:color w:val="4A4A4A"/>
        </w:rPr>
        <w:t>2016</w:t>
      </w:r>
      <w:r w:rsidRPr="003703C4">
        <w:rPr>
          <w:rFonts w:hint="eastAsia"/>
          <w:color w:val="4A4A4A"/>
        </w:rPr>
        <w:t>年能被选为美国总统吗？”，如果“是”股票的价格是</w:t>
      </w:r>
      <w:r w:rsidRPr="003703C4">
        <w:rPr>
          <w:rFonts w:hint="eastAsia"/>
          <w:color w:val="4A4A4A"/>
        </w:rPr>
        <w:t>0.43</w:t>
      </w:r>
      <w:r w:rsidRPr="003703C4">
        <w:rPr>
          <w:rFonts w:hint="eastAsia"/>
          <w:color w:val="4A4A4A"/>
        </w:rPr>
        <w:t>美元，这可以被理解为</w:t>
      </w:r>
      <w:r w:rsidR="00F70DB5">
        <w:rPr>
          <w:color w:val="4A4A4A"/>
        </w:rPr>
        <w:t>川普</w:t>
      </w:r>
      <w:r w:rsidRPr="003703C4">
        <w:rPr>
          <w:rFonts w:hint="eastAsia"/>
          <w:color w:val="4A4A4A"/>
        </w:rPr>
        <w:t>当选总统的可能性是</w:t>
      </w:r>
      <w:r w:rsidRPr="003703C4">
        <w:rPr>
          <w:rFonts w:hint="eastAsia"/>
          <w:color w:val="4A4A4A"/>
        </w:rPr>
        <w:t>43</w:t>
      </w:r>
      <w:r w:rsidRPr="003703C4">
        <w:rPr>
          <w:rFonts w:hint="eastAsia"/>
          <w:color w:val="4A4A4A"/>
        </w:rPr>
        <w:t>％。大量的经济和学术研究发现，预测市场是世界上最精确的预测工具之一，特别是当用真钱进行和具有足够的流动性和交易量（这是传统预测市场的问题所在）时。</w:t>
      </w:r>
    </w:p>
    <w:p w14:paraId="5E92779B" w14:textId="48617FD6" w:rsidR="002D6F27" w:rsidRDefault="002D6F27" w:rsidP="003703C4">
      <w:pPr>
        <w:pStyle w:val="a7"/>
        <w:shd w:val="clear" w:color="auto" w:fill="FFFFFF"/>
        <w:spacing w:before="0" w:beforeAutospacing="0" w:after="0" w:afterAutospacing="0" w:line="450" w:lineRule="atLeast"/>
        <w:ind w:firstLine="420"/>
        <w:rPr>
          <w:color w:val="4A4A4A"/>
        </w:rPr>
      </w:pPr>
      <w:r w:rsidRPr="003703C4">
        <w:rPr>
          <w:color w:val="4A4A4A"/>
        </w:rPr>
        <w:t>在</w:t>
      </w:r>
      <w:r w:rsidRPr="003703C4">
        <w:rPr>
          <w:color w:val="4A4A4A"/>
        </w:rPr>
        <w:t>2007</w:t>
      </w:r>
      <w:r w:rsidRPr="003703C4">
        <w:rPr>
          <w:color w:val="4A4A4A"/>
        </w:rPr>
        <w:t>年，哥伦比亚商学院教授</w:t>
      </w:r>
      <w:r w:rsidRPr="003703C4">
        <w:rPr>
          <w:color w:val="4A4A4A"/>
        </w:rPr>
        <w:t>Michael Mauboussin</w:t>
      </w:r>
      <w:r w:rsidRPr="003703C4">
        <w:rPr>
          <w:color w:val="4A4A4A"/>
        </w:rPr>
        <w:t>让他的</w:t>
      </w:r>
      <w:r w:rsidRPr="003703C4">
        <w:rPr>
          <w:color w:val="4A4A4A"/>
        </w:rPr>
        <w:t>73</w:t>
      </w:r>
      <w:r w:rsidRPr="003703C4">
        <w:rPr>
          <w:color w:val="4A4A4A"/>
        </w:rPr>
        <w:t>位学生聚集瓶子中糖豆的数量。学生所估计的数量在</w:t>
      </w:r>
      <w:r w:rsidRPr="003703C4">
        <w:rPr>
          <w:color w:val="4A4A4A"/>
        </w:rPr>
        <w:t>250-4100</w:t>
      </w:r>
      <w:r w:rsidRPr="003703C4">
        <w:rPr>
          <w:color w:val="4A4A4A"/>
        </w:rPr>
        <w:t>之间。其实瓶子中有</w:t>
      </w:r>
      <w:r w:rsidRPr="003703C4">
        <w:rPr>
          <w:color w:val="4A4A4A"/>
        </w:rPr>
        <w:t>1116</w:t>
      </w:r>
      <w:r w:rsidRPr="003703C4">
        <w:rPr>
          <w:color w:val="4A4A4A"/>
        </w:rPr>
        <w:t>个糖豆。学生们估计值与真实值</w:t>
      </w:r>
      <w:r w:rsidRPr="003703C4">
        <w:rPr>
          <w:color w:val="4A4A4A"/>
        </w:rPr>
        <w:t>1116</w:t>
      </w:r>
      <w:r w:rsidRPr="003703C4">
        <w:rPr>
          <w:color w:val="4A4A4A"/>
        </w:rPr>
        <w:t>平均偏离</w:t>
      </w:r>
      <w:r w:rsidRPr="003703C4">
        <w:rPr>
          <w:color w:val="4A4A4A"/>
        </w:rPr>
        <w:t>700</w:t>
      </w:r>
      <w:r w:rsidRPr="003703C4">
        <w:rPr>
          <w:color w:val="4A4A4A"/>
        </w:rPr>
        <w:t>。也就是</w:t>
      </w:r>
      <w:r w:rsidRPr="003703C4">
        <w:rPr>
          <w:color w:val="4A4A4A"/>
        </w:rPr>
        <w:t>62%</w:t>
      </w:r>
      <w:r w:rsidRPr="003703C4">
        <w:rPr>
          <w:color w:val="4A4A4A"/>
        </w:rPr>
        <w:t>的错误率。然而，尽管学生的估计很不准确，但是他们估计的平均值是</w:t>
      </w:r>
      <w:r w:rsidRPr="003703C4">
        <w:rPr>
          <w:color w:val="4A4A4A"/>
        </w:rPr>
        <w:t>1151</w:t>
      </w:r>
      <w:r w:rsidRPr="003703C4">
        <w:rPr>
          <w:color w:val="4A4A4A"/>
        </w:rPr>
        <w:t>，与真实数值</w:t>
      </w:r>
      <w:r w:rsidRPr="003703C4">
        <w:rPr>
          <w:color w:val="4A4A4A"/>
        </w:rPr>
        <w:t>1116</w:t>
      </w:r>
      <w:r w:rsidRPr="003703C4">
        <w:rPr>
          <w:color w:val="4A4A4A"/>
        </w:rPr>
        <w:t>只有</w:t>
      </w:r>
      <w:r w:rsidRPr="003703C4">
        <w:rPr>
          <w:color w:val="4A4A4A"/>
        </w:rPr>
        <w:t>3%</w:t>
      </w:r>
      <w:r w:rsidRPr="003703C4">
        <w:rPr>
          <w:color w:val="4A4A4A"/>
        </w:rPr>
        <w:t>的误差。这一研究以各种形式被重复过多次，结果都与上面相</w:t>
      </w:r>
      <w:r w:rsidRPr="003703C4">
        <w:rPr>
          <w:color w:val="4A4A4A"/>
        </w:rPr>
        <w:lastRenderedPageBreak/>
        <w:t>同。我们正在将这种群体智慧应用到每一个学科中，从政治学到气候学，并用利益得失来强迫群体说真话。</w:t>
      </w:r>
    </w:p>
    <w:p w14:paraId="155008E1"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在</w:t>
      </w:r>
      <w:r w:rsidRPr="003703C4">
        <w:rPr>
          <w:rFonts w:hint="eastAsia"/>
          <w:color w:val="4A4A4A"/>
        </w:rPr>
        <w:t>1968</w:t>
      </w:r>
      <w:r w:rsidRPr="003703C4">
        <w:rPr>
          <w:rFonts w:hint="eastAsia"/>
          <w:color w:val="4A4A4A"/>
        </w:rPr>
        <w:t>年</w:t>
      </w:r>
      <w:r w:rsidRPr="003703C4">
        <w:rPr>
          <w:rFonts w:hint="eastAsia"/>
          <w:color w:val="4A4A4A"/>
        </w:rPr>
        <w:t>5</w:t>
      </w:r>
      <w:r w:rsidRPr="003703C4">
        <w:rPr>
          <w:rFonts w:hint="eastAsia"/>
          <w:color w:val="4A4A4A"/>
        </w:rPr>
        <w:t>月，美国的一艘名为</w:t>
      </w:r>
      <w:r w:rsidRPr="003703C4">
        <w:rPr>
          <w:rFonts w:hint="eastAsia"/>
          <w:color w:val="4A4A4A"/>
        </w:rPr>
        <w:t>Scorpion</w:t>
      </w:r>
      <w:r w:rsidRPr="003703C4">
        <w:rPr>
          <w:rFonts w:hint="eastAsia"/>
          <w:color w:val="4A4A4A"/>
        </w:rPr>
        <w:t>的潜艇，在大西洋完成执勤任务返回纽波特纽斯港口的途中消失了。虽然海军知道潜艇最后的报告位置，但是不知道</w:t>
      </w:r>
      <w:r w:rsidRPr="003703C4">
        <w:rPr>
          <w:rFonts w:hint="eastAsia"/>
          <w:color w:val="4A4A4A"/>
        </w:rPr>
        <w:t>Scorpion</w:t>
      </w:r>
      <w:r w:rsidRPr="003703C4">
        <w:rPr>
          <w:rFonts w:hint="eastAsia"/>
          <w:color w:val="4A4A4A"/>
        </w:rPr>
        <w:t>发生了些什么事情，只知道自最后一次联系后，潜艇大概又前行到哪里。最后他们将搜索范围确定在方圆</w:t>
      </w:r>
      <w:r w:rsidRPr="003703C4">
        <w:rPr>
          <w:rFonts w:hint="eastAsia"/>
          <w:color w:val="4A4A4A"/>
        </w:rPr>
        <w:t>20</w:t>
      </w:r>
      <w:r w:rsidRPr="003703C4">
        <w:rPr>
          <w:rFonts w:hint="eastAsia"/>
          <w:color w:val="4A4A4A"/>
        </w:rPr>
        <w:t>英里，几千英尺深的区域。这是一个希望渺茫的搜索。人们能够想到的唯一可能的解决方案是，召集三、四位潜艇和洋流的顶级专家，问他们认为潜艇在哪里。但是，根据</w:t>
      </w:r>
      <w:r w:rsidRPr="003703C4">
        <w:rPr>
          <w:color w:val="4A4A4A"/>
        </w:rPr>
        <w:t>Sherry Sontag</w:t>
      </w:r>
      <w:r w:rsidRPr="003703C4">
        <w:rPr>
          <w:rFonts w:hint="eastAsia"/>
          <w:color w:val="4A4A4A"/>
        </w:rPr>
        <w:t>和</w:t>
      </w:r>
      <w:r w:rsidRPr="003703C4">
        <w:rPr>
          <w:color w:val="4A4A4A"/>
        </w:rPr>
        <w:t>Christopher Drew</w:t>
      </w:r>
      <w:r w:rsidRPr="003703C4">
        <w:rPr>
          <w:rFonts w:hint="eastAsia"/>
          <w:color w:val="4A4A4A"/>
        </w:rPr>
        <w:t>在《</w:t>
      </w:r>
      <w:r w:rsidRPr="003703C4">
        <w:rPr>
          <w:color w:val="4A4A4A"/>
        </w:rPr>
        <w:t>Blind Mans Bluff</w:t>
      </w:r>
      <w:r w:rsidRPr="003703C4">
        <w:rPr>
          <w:rFonts w:hint="eastAsia"/>
          <w:color w:val="4A4A4A"/>
        </w:rPr>
        <w:t>》的记录，一位名叫</w:t>
      </w:r>
      <w:r w:rsidRPr="003703C4">
        <w:rPr>
          <w:color w:val="4A4A4A"/>
        </w:rPr>
        <w:t>John Craven</w:t>
      </w:r>
      <w:r w:rsidRPr="003703C4">
        <w:rPr>
          <w:rFonts w:hint="eastAsia"/>
          <w:color w:val="4A4A4A"/>
        </w:rPr>
        <w:t>的海军军官有一个不同的计划。</w:t>
      </w:r>
    </w:p>
    <w:p w14:paraId="3A715A2F"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首先，</w:t>
      </w:r>
      <w:r w:rsidRPr="003703C4">
        <w:rPr>
          <w:rFonts w:hint="eastAsia"/>
          <w:color w:val="4A4A4A"/>
        </w:rPr>
        <w:t>Craven</w:t>
      </w:r>
      <w:r w:rsidRPr="003703C4">
        <w:rPr>
          <w:rFonts w:hint="eastAsia"/>
          <w:color w:val="4A4A4A"/>
        </w:rPr>
        <w:t>设想一系列可以解释</w:t>
      </w:r>
      <w:r w:rsidRPr="003703C4">
        <w:rPr>
          <w:rFonts w:hint="eastAsia"/>
          <w:color w:val="4A4A4A"/>
        </w:rPr>
        <w:t>Scorpion</w:t>
      </w:r>
      <w:r w:rsidRPr="003703C4">
        <w:rPr>
          <w:rFonts w:hint="eastAsia"/>
          <w:color w:val="4A4A4A"/>
        </w:rPr>
        <w:t>可能发生的事故的情景。然后，他召集了一组具有不同背景的人，包括数学家、潜艇专家和搜寻人员。</w:t>
      </w:r>
      <w:r w:rsidRPr="003703C4">
        <w:rPr>
          <w:rFonts w:hint="eastAsia"/>
          <w:color w:val="4A4A4A"/>
        </w:rPr>
        <w:t>Craven</w:t>
      </w:r>
      <w:r w:rsidRPr="003703C4">
        <w:rPr>
          <w:rFonts w:hint="eastAsia"/>
          <w:color w:val="4A4A4A"/>
        </w:rPr>
        <w:t>让他们猜测那种情景的可能性最大，而不是让他们彼此商量得出答案。为了让猜测更加有趣，</w:t>
      </w:r>
      <w:r w:rsidRPr="003703C4">
        <w:rPr>
          <w:rFonts w:hint="eastAsia"/>
          <w:color w:val="4A4A4A"/>
        </w:rPr>
        <w:t>Craven</w:t>
      </w:r>
      <w:r w:rsidRPr="003703C4">
        <w:rPr>
          <w:rFonts w:hint="eastAsia"/>
          <w:color w:val="4A4A4A"/>
        </w:rPr>
        <w:t>采用了下注的模式，奖品是</w:t>
      </w:r>
      <w:r w:rsidRPr="003703C4">
        <w:rPr>
          <w:rFonts w:hint="eastAsia"/>
          <w:color w:val="4A4A4A"/>
        </w:rPr>
        <w:t>Chivas Regal</w:t>
      </w:r>
      <w:r w:rsidRPr="003703C4">
        <w:rPr>
          <w:rFonts w:hint="eastAsia"/>
          <w:color w:val="4A4A4A"/>
        </w:rPr>
        <w:t>酒。参与的成员就潜艇为什么出事故、下沉的速度、倾斜的角度等问题进行打赌。</w:t>
      </w:r>
    </w:p>
    <w:p w14:paraId="299DA1A1"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没有一段信息碎片能够告诉</w:t>
      </w:r>
      <w:r w:rsidRPr="003703C4">
        <w:rPr>
          <w:rFonts w:hint="eastAsia"/>
          <w:color w:val="4A4A4A"/>
        </w:rPr>
        <w:t>Craven</w:t>
      </w:r>
      <w:r w:rsidRPr="003703C4">
        <w:rPr>
          <w:rFonts w:hint="eastAsia"/>
          <w:color w:val="4A4A4A"/>
        </w:rPr>
        <w:t>潜艇在哪里。但是，</w:t>
      </w:r>
      <w:r w:rsidRPr="003703C4">
        <w:rPr>
          <w:rFonts w:hint="eastAsia"/>
          <w:color w:val="4A4A4A"/>
        </w:rPr>
        <w:t>Craven</w:t>
      </w:r>
      <w:r w:rsidRPr="003703C4">
        <w:rPr>
          <w:rFonts w:hint="eastAsia"/>
          <w:color w:val="4A4A4A"/>
        </w:rPr>
        <w:t>相信，如果他将小组成员提出的所有答案汇集在一起，针对潜艇沉没做一个完整描述，他就能够知道潜艇在哪里。这就是</w:t>
      </w:r>
      <w:r w:rsidRPr="003703C4">
        <w:rPr>
          <w:rFonts w:hint="eastAsia"/>
          <w:color w:val="4A4A4A"/>
        </w:rPr>
        <w:t xml:space="preserve">Craven </w:t>
      </w:r>
      <w:r w:rsidRPr="003703C4">
        <w:rPr>
          <w:rFonts w:hint="eastAsia"/>
          <w:color w:val="4A4A4A"/>
        </w:rPr>
        <w:t>所做的事情。他利用了所有的猜测，使用被称为</w:t>
      </w:r>
      <w:r w:rsidRPr="003703C4">
        <w:rPr>
          <w:color w:val="4A4A4A"/>
        </w:rPr>
        <w:t>贝叶斯理论</w:t>
      </w:r>
      <w:r w:rsidRPr="003703C4">
        <w:rPr>
          <w:rFonts w:hint="eastAsia"/>
          <w:color w:val="4A4A4A"/>
        </w:rPr>
        <w:t>的公式，判断潜艇的最后位置。（贝叶斯理论是计算事件的新信息如何改变你对此事件原有预期的方式。）做完这些事情，</w:t>
      </w:r>
      <w:r w:rsidRPr="003703C4">
        <w:rPr>
          <w:rFonts w:hint="eastAsia"/>
          <w:color w:val="4A4A4A"/>
        </w:rPr>
        <w:t>Craven</w:t>
      </w:r>
      <w:r w:rsidRPr="003703C4">
        <w:rPr>
          <w:rFonts w:hint="eastAsia"/>
          <w:color w:val="4A4A4A"/>
        </w:rPr>
        <w:t>获得了团队关于潜艇位置的集体估计（</w:t>
      </w:r>
      <w:r w:rsidRPr="003703C4">
        <w:rPr>
          <w:rFonts w:hint="eastAsia"/>
          <w:color w:val="4A4A4A"/>
        </w:rPr>
        <w:t>collective estimate</w:t>
      </w:r>
      <w:r w:rsidRPr="003703C4">
        <w:rPr>
          <w:rFonts w:hint="eastAsia"/>
          <w:color w:val="4A4A4A"/>
        </w:rPr>
        <w:t>）。</w:t>
      </w:r>
    </w:p>
    <w:p w14:paraId="1F4E6E30"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 xml:space="preserve">Craven </w:t>
      </w:r>
      <w:r w:rsidRPr="003703C4">
        <w:rPr>
          <w:rFonts w:hint="eastAsia"/>
          <w:color w:val="4A4A4A"/>
        </w:rPr>
        <w:t>得出的位置并不是团队任何单个成员所猜测的位置。换句话说，团队中每个成员的猜测与</w:t>
      </w:r>
      <w:r w:rsidRPr="003703C4">
        <w:rPr>
          <w:rFonts w:hint="eastAsia"/>
          <w:color w:val="4A4A4A"/>
        </w:rPr>
        <w:t>Craven</w:t>
      </w:r>
      <w:r w:rsidRPr="003703C4">
        <w:rPr>
          <w:rFonts w:hint="eastAsia"/>
          <w:color w:val="4A4A4A"/>
        </w:rPr>
        <w:t>使用汇集起来的所有信息得出的位置一致。最后的判断是一个由团队整体做出的集体判断，而不是代表团队中最聪明人的个人判断。它也是一个绝妙的判断。</w:t>
      </w:r>
    </w:p>
    <w:p w14:paraId="1EE5F2F8"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Scorpion</w:t>
      </w:r>
      <w:r w:rsidRPr="003703C4">
        <w:rPr>
          <w:rFonts w:hint="eastAsia"/>
          <w:color w:val="4A4A4A"/>
        </w:rPr>
        <w:t>潜艇失踪五个月以后，一艘海军船发现了它。潜艇所发现的位置与</w:t>
      </w:r>
      <w:r w:rsidRPr="003703C4">
        <w:rPr>
          <w:rFonts w:hint="eastAsia"/>
          <w:color w:val="4A4A4A"/>
        </w:rPr>
        <w:t>Craven</w:t>
      </w:r>
      <w:r w:rsidRPr="003703C4">
        <w:rPr>
          <w:rFonts w:hint="eastAsia"/>
          <w:color w:val="4A4A4A"/>
        </w:rPr>
        <w:t>团队猜测的位置相差</w:t>
      </w:r>
      <w:r w:rsidRPr="003703C4">
        <w:rPr>
          <w:rFonts w:hint="eastAsia"/>
          <w:color w:val="4A4A4A"/>
        </w:rPr>
        <w:t>220</w:t>
      </w:r>
      <w:r w:rsidRPr="003703C4">
        <w:rPr>
          <w:rFonts w:hint="eastAsia"/>
          <w:color w:val="4A4A4A"/>
        </w:rPr>
        <w:t>码（译者注：</w:t>
      </w:r>
      <w:r w:rsidRPr="003703C4">
        <w:rPr>
          <w:rFonts w:hint="eastAsia"/>
          <w:color w:val="4A4A4A"/>
        </w:rPr>
        <w:t>1</w:t>
      </w:r>
      <w:r w:rsidRPr="003703C4">
        <w:rPr>
          <w:rFonts w:hint="eastAsia"/>
          <w:color w:val="4A4A4A"/>
        </w:rPr>
        <w:t>码等于</w:t>
      </w:r>
      <w:r w:rsidRPr="003703C4">
        <w:rPr>
          <w:rFonts w:hint="eastAsia"/>
          <w:color w:val="4A4A4A"/>
        </w:rPr>
        <w:t>0.9144</w:t>
      </w:r>
      <w:r w:rsidRPr="003703C4">
        <w:rPr>
          <w:rFonts w:hint="eastAsia"/>
          <w:color w:val="4A4A4A"/>
        </w:rPr>
        <w:t>米）。</w:t>
      </w:r>
    </w:p>
    <w:p w14:paraId="76A6CB2A"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lastRenderedPageBreak/>
        <w:t>这个实例的惊人之处在于，这个团队所依靠的证据几乎没有，只是一些数据碎片。没有人知道为什么潜艇沉没，没人知道潜艇下沉的速度和倾斜角度。虽然团队中没人摘掉这些信息，但是作为一个整体的团队却知道这些信息。</w:t>
      </w:r>
    </w:p>
    <w:p w14:paraId="1DEFBFBB" w14:textId="77777777" w:rsidR="00CF53DD" w:rsidRPr="003703C4" w:rsidRDefault="00CF53DD" w:rsidP="003703C4">
      <w:pPr>
        <w:pStyle w:val="a7"/>
        <w:shd w:val="clear" w:color="auto" w:fill="FFFFFF"/>
        <w:spacing w:before="0" w:beforeAutospacing="0" w:after="0" w:afterAutospacing="0" w:line="450" w:lineRule="atLeast"/>
        <w:ind w:firstLine="420"/>
        <w:rPr>
          <w:color w:val="4A4A4A"/>
        </w:rPr>
      </w:pPr>
    </w:p>
    <w:p w14:paraId="690364B2" w14:textId="77777777" w:rsidR="003558A0" w:rsidRDefault="003558A0" w:rsidP="003703C4"/>
    <w:p w14:paraId="41D55D73" w14:textId="53780D36" w:rsidR="00B470C0" w:rsidRDefault="00B470C0" w:rsidP="003703C4">
      <w:pPr>
        <w:pStyle w:val="3"/>
      </w:pPr>
      <w:r>
        <w:t>3.5.2</w:t>
      </w:r>
      <w:r>
        <w:rPr>
          <w:rFonts w:hint="eastAsia"/>
        </w:rPr>
        <w:t>应用</w:t>
      </w:r>
      <w:r>
        <w:t>案例</w:t>
      </w:r>
    </w:p>
    <w:p w14:paraId="48E2B01B" w14:textId="3B8AC8C3" w:rsidR="00106598" w:rsidRPr="003703C4" w:rsidRDefault="0010659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Augur</w:t>
      </w:r>
      <w:r w:rsidRPr="003703C4">
        <w:rPr>
          <w:rFonts w:hint="eastAsia"/>
          <w:color w:val="4A4A4A"/>
        </w:rPr>
        <w:t>是一个去中心化的预测市场平台，基于以太坊区块链技术。用户可以用数字货币进行预测和下注，依靠群众的智慧来预判事件的发展结果，可以有效地消除对手方风险和服务器的中心化风险，同时采用加密货币（如比特币）创建出一个全球性的市场</w:t>
      </w:r>
      <w:r>
        <w:rPr>
          <w:color w:val="4A4A4A"/>
        </w:rPr>
        <w:t>。</w:t>
      </w:r>
    </w:p>
    <w:p w14:paraId="3A0129C9" w14:textId="77777777" w:rsidR="00106598" w:rsidRPr="003703C4" w:rsidRDefault="00106598" w:rsidP="003703C4">
      <w:pPr>
        <w:pStyle w:val="a7"/>
        <w:shd w:val="clear" w:color="auto" w:fill="FFFFFF"/>
        <w:spacing w:before="0" w:beforeAutospacing="0" w:after="0" w:afterAutospacing="0" w:line="450" w:lineRule="atLeast"/>
        <w:ind w:firstLine="420"/>
        <w:rPr>
          <w:color w:val="4A4A4A"/>
        </w:rPr>
      </w:pPr>
    </w:p>
    <w:p w14:paraId="51F709B8" w14:textId="77777777" w:rsidR="00031EC0" w:rsidRPr="003703C4" w:rsidRDefault="00521437" w:rsidP="006F27EE">
      <w:pPr>
        <w:pStyle w:val="a7"/>
        <w:shd w:val="clear" w:color="auto" w:fill="FFFFFF"/>
        <w:spacing w:before="0" w:beforeAutospacing="0" w:after="0" w:afterAutospacing="0" w:line="450" w:lineRule="atLeast"/>
        <w:ind w:firstLine="420"/>
        <w:jc w:val="center"/>
        <w:rPr>
          <w:color w:val="4A4A4A"/>
        </w:rPr>
      </w:pPr>
      <w:r w:rsidRPr="003703C4">
        <w:rPr>
          <w:noProof/>
          <w:color w:val="4A4A4A"/>
        </w:rPr>
        <w:drawing>
          <wp:inline distT="0" distB="0" distL="0" distR="0" wp14:anchorId="1DF78954" wp14:editId="1F3867E9">
            <wp:extent cx="3503914" cy="2848654"/>
            <wp:effectExtent l="0" t="0" r="1905" b="0"/>
            <wp:docPr id="23" name="图片 23" descr="aug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0498" cy="2862137"/>
                    </a:xfrm>
                    <a:prstGeom prst="rect">
                      <a:avLst/>
                    </a:prstGeom>
                    <a:noFill/>
                    <a:ln>
                      <a:noFill/>
                    </a:ln>
                  </pic:spPr>
                </pic:pic>
              </a:graphicData>
            </a:graphic>
          </wp:inline>
        </w:drawing>
      </w:r>
    </w:p>
    <w:p w14:paraId="1D56E4AF" w14:textId="3716D6D1"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利用</w:t>
      </w:r>
      <w:r w:rsidRPr="003703C4">
        <w:rPr>
          <w:rFonts w:hint="eastAsia"/>
          <w:color w:val="4A4A4A"/>
        </w:rPr>
        <w:t xml:space="preserve"> Augur</w:t>
      </w:r>
      <w:r w:rsidR="004F0C40">
        <w:rPr>
          <w:color w:val="4A4A4A"/>
        </w:rPr>
        <w:t>，</w:t>
      </w:r>
      <w:r w:rsidRPr="003703C4">
        <w:rPr>
          <w:rFonts w:hint="eastAsia"/>
          <w:color w:val="4A4A4A"/>
        </w:rPr>
        <w:t>任何人都可以为任何自己感兴趣的主题（比如美国大选谁会获胜）创建一个预测市场，并提供初始流动性，这是一个去中心化的过程。作为回报，该市场的创建者将从市场中获得一半的交易费用。普通用户可以根据自己的信息和判断在</w:t>
      </w:r>
      <w:r w:rsidRPr="003703C4">
        <w:rPr>
          <w:rFonts w:hint="eastAsia"/>
          <w:color w:val="4A4A4A"/>
        </w:rPr>
        <w:t xml:space="preserve"> Augur </w:t>
      </w:r>
      <w:r w:rsidRPr="003703C4">
        <w:rPr>
          <w:rFonts w:hint="eastAsia"/>
          <w:color w:val="4A4A4A"/>
        </w:rPr>
        <w:t>上预测、买卖事件的股票，例如美国总统大选。当事件发生以后，如果你预测正确、持有正确结果的股票，每股你将获得</w:t>
      </w:r>
      <w:r w:rsidRPr="003703C4">
        <w:rPr>
          <w:rFonts w:hint="eastAsia"/>
          <w:color w:val="4A4A4A"/>
        </w:rPr>
        <w:t>1</w:t>
      </w:r>
      <w:r w:rsidRPr="003703C4">
        <w:rPr>
          <w:rFonts w:hint="eastAsia"/>
          <w:color w:val="4A4A4A"/>
        </w:rPr>
        <w:t>美元，从而你的收益是</w:t>
      </w:r>
      <w:r w:rsidRPr="003703C4">
        <w:rPr>
          <w:rFonts w:hint="eastAsia"/>
          <w:color w:val="4A4A4A"/>
        </w:rPr>
        <w:t>1</w:t>
      </w:r>
      <w:r w:rsidRPr="003703C4">
        <w:rPr>
          <w:rFonts w:hint="eastAsia"/>
          <w:color w:val="4A4A4A"/>
        </w:rPr>
        <w:t>美元减去当初的买入成本。如果你预测错误、持有错误结果的股票，你将不会获得奖励，从而你的亏损就是当初的买入成本。</w:t>
      </w:r>
    </w:p>
    <w:p w14:paraId="77B44538" w14:textId="156AD15C"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lastRenderedPageBreak/>
        <w:t>许多因素使得</w:t>
      </w:r>
      <w:r w:rsidRPr="003703C4">
        <w:rPr>
          <w:rFonts w:hint="eastAsia"/>
          <w:color w:val="4A4A4A"/>
        </w:rPr>
        <w:t xml:space="preserve"> Augur </w:t>
      </w:r>
      <w:r w:rsidRPr="003703C4">
        <w:rPr>
          <w:rFonts w:hint="eastAsia"/>
          <w:color w:val="4A4A4A"/>
        </w:rPr>
        <w:t>不同于传统的预测市场，但是最重要的区别是，</w:t>
      </w:r>
      <w:r w:rsidRPr="003703C4">
        <w:rPr>
          <w:rFonts w:hint="eastAsia"/>
          <w:color w:val="4A4A4A"/>
        </w:rPr>
        <w:t xml:space="preserve">Augur </w:t>
      </w:r>
      <w:r w:rsidRPr="003703C4">
        <w:rPr>
          <w:rFonts w:hint="eastAsia"/>
          <w:color w:val="4A4A4A"/>
        </w:rPr>
        <w:t>是全球化和去中心化的。世界各地的任何人都可以使用</w:t>
      </w:r>
      <w:r w:rsidRPr="003703C4">
        <w:rPr>
          <w:rFonts w:hint="eastAsia"/>
          <w:color w:val="4A4A4A"/>
        </w:rPr>
        <w:t xml:space="preserve"> Augur </w:t>
      </w:r>
      <w:r w:rsidRPr="003703C4">
        <w:rPr>
          <w:rFonts w:hint="eastAsia"/>
          <w:color w:val="4A4A4A"/>
        </w:rPr>
        <w:t>，这将为</w:t>
      </w:r>
      <w:r w:rsidRPr="003703C4">
        <w:rPr>
          <w:rFonts w:hint="eastAsia"/>
          <w:color w:val="4A4A4A"/>
        </w:rPr>
        <w:t xml:space="preserve"> Augur </w:t>
      </w:r>
      <w:r w:rsidRPr="003703C4">
        <w:rPr>
          <w:rFonts w:hint="eastAsia"/>
          <w:color w:val="4A4A4A"/>
        </w:rPr>
        <w:t>带来空前的流动性、交易量和传统的交易所不曾有过的多种视角和话题。</w:t>
      </w:r>
    </w:p>
    <w:p w14:paraId="59D076D2"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信誉（</w:t>
      </w:r>
      <w:r w:rsidRPr="003703C4">
        <w:rPr>
          <w:rFonts w:hint="eastAsia"/>
          <w:color w:val="4A4A4A"/>
        </w:rPr>
        <w:t>REP</w:t>
      </w:r>
      <w:r w:rsidRPr="003703C4">
        <w:rPr>
          <w:rFonts w:hint="eastAsia"/>
          <w:color w:val="4A4A4A"/>
        </w:rPr>
        <w:t>）是</w:t>
      </w:r>
      <w:r w:rsidRPr="003703C4">
        <w:rPr>
          <w:rFonts w:hint="eastAsia"/>
          <w:color w:val="4A4A4A"/>
        </w:rPr>
        <w:t xml:space="preserve"> Augur </w:t>
      </w:r>
      <w:r w:rsidRPr="003703C4">
        <w:rPr>
          <w:rFonts w:hint="eastAsia"/>
          <w:color w:val="4A4A4A"/>
        </w:rPr>
        <w:t>系统的代币。</w:t>
      </w:r>
      <w:r w:rsidRPr="003703C4">
        <w:rPr>
          <w:rFonts w:hint="eastAsia"/>
          <w:color w:val="4A4A4A"/>
        </w:rPr>
        <w:t>REP</w:t>
      </w:r>
      <w:r w:rsidRPr="003703C4">
        <w:rPr>
          <w:rFonts w:hint="eastAsia"/>
          <w:color w:val="4A4A4A"/>
        </w:rPr>
        <w:t>可以被看作一种与个人的公、私地址相关的“积分”，像比特币一样可分割和可交易。然而，只有这点属性类似于密码学货币。如果说比特币模拟黄金，那么可以说</w:t>
      </w:r>
      <w:r w:rsidRPr="003703C4">
        <w:rPr>
          <w:rFonts w:hint="eastAsia"/>
          <w:color w:val="4A4A4A"/>
        </w:rPr>
        <w:t xml:space="preserve"> REP </w:t>
      </w:r>
      <w:r w:rsidRPr="003703C4">
        <w:rPr>
          <w:rFonts w:hint="eastAsia"/>
          <w:color w:val="4A4A4A"/>
        </w:rPr>
        <w:t>模拟信誉。</w:t>
      </w:r>
    </w:p>
    <w:p w14:paraId="2D6B2B56"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Augur</w:t>
      </w:r>
      <w:r w:rsidRPr="003703C4">
        <w:rPr>
          <w:rFonts w:hint="eastAsia"/>
          <w:color w:val="4A4A4A"/>
        </w:rPr>
        <w:t>的去中心化还体现在事件结果报告机制上。在传统的中心化预测市场，当事件发生以后，由中心化的人或者组织确定事件结果。与此不同，</w:t>
      </w:r>
      <w:r w:rsidRPr="003703C4">
        <w:rPr>
          <w:rFonts w:hint="eastAsia"/>
          <w:color w:val="4A4A4A"/>
        </w:rPr>
        <w:t xml:space="preserve">Augur </w:t>
      </w:r>
      <w:r w:rsidRPr="003703C4">
        <w:rPr>
          <w:rFonts w:hint="eastAsia"/>
          <w:color w:val="4A4A4A"/>
        </w:rPr>
        <w:t>采用去中心化的事件结果报告机制，从而引入</w:t>
      </w:r>
      <w:r w:rsidRPr="003703C4">
        <w:rPr>
          <w:rFonts w:hint="eastAsia"/>
          <w:color w:val="4A4A4A"/>
        </w:rPr>
        <w:t xml:space="preserve"> REP </w:t>
      </w:r>
      <w:r w:rsidRPr="003703C4">
        <w:rPr>
          <w:rFonts w:hint="eastAsia"/>
          <w:color w:val="4A4A4A"/>
        </w:rPr>
        <w:t>代币。每当事件发生以后，众多</w:t>
      </w:r>
      <w:r w:rsidRPr="003703C4">
        <w:rPr>
          <w:rFonts w:hint="eastAsia"/>
          <w:color w:val="4A4A4A"/>
        </w:rPr>
        <w:t xml:space="preserve"> REP </w:t>
      </w:r>
      <w:r w:rsidRPr="003703C4">
        <w:rPr>
          <w:rFonts w:hint="eastAsia"/>
          <w:color w:val="4A4A4A"/>
        </w:rPr>
        <w:t>持有者对事件结果进行报告。但是，普通用户无需持有</w:t>
      </w:r>
      <w:r w:rsidRPr="003703C4">
        <w:rPr>
          <w:rFonts w:hint="eastAsia"/>
          <w:color w:val="4A4A4A"/>
        </w:rPr>
        <w:t xml:space="preserve"> REP </w:t>
      </w:r>
      <w:r w:rsidRPr="003703C4">
        <w:rPr>
          <w:rFonts w:hint="eastAsia"/>
          <w:color w:val="4A4A4A"/>
        </w:rPr>
        <w:t>即可在</w:t>
      </w:r>
      <w:r w:rsidRPr="003703C4">
        <w:rPr>
          <w:rFonts w:hint="eastAsia"/>
          <w:color w:val="4A4A4A"/>
        </w:rPr>
        <w:t xml:space="preserve"> Augur </w:t>
      </w:r>
      <w:r w:rsidRPr="003703C4">
        <w:rPr>
          <w:rFonts w:hint="eastAsia"/>
          <w:color w:val="4A4A4A"/>
        </w:rPr>
        <w:t>上进行预测、交易。</w:t>
      </w:r>
    </w:p>
    <w:p w14:paraId="036A3BF1" w14:textId="5BF2AF62"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持有</w:t>
      </w:r>
      <w:r w:rsidRPr="003703C4">
        <w:rPr>
          <w:rFonts w:hint="eastAsia"/>
          <w:color w:val="4A4A4A"/>
        </w:rPr>
        <w:t xml:space="preserve"> REP </w:t>
      </w:r>
      <w:r w:rsidRPr="003703C4">
        <w:rPr>
          <w:rFonts w:hint="eastAsia"/>
          <w:color w:val="4A4A4A"/>
        </w:rPr>
        <w:t>的人被期望每八周对系统中随机选择的到期事件／预测的结果进行报告。持有者只需要从三个选项：是的（事件发生了）、不是（事件没有发生）、模糊不清</w:t>
      </w:r>
      <w:r w:rsidR="00344C03">
        <w:rPr>
          <w:color w:val="4A4A4A"/>
        </w:rPr>
        <w:t>／</w:t>
      </w:r>
      <w:r w:rsidRPr="003703C4">
        <w:rPr>
          <w:rFonts w:hint="eastAsia"/>
          <w:color w:val="4A4A4A"/>
        </w:rPr>
        <w:t>不道德的（如果持有者认为结果模糊不清，可以将报告推迟到下一期，在最终没有决议就结束事件以前）报告者有两个星期的时间来做报告。我们期望这一过程能够十分快速地进行，但是当</w:t>
      </w:r>
      <w:r w:rsidRPr="003703C4">
        <w:rPr>
          <w:rFonts w:hint="eastAsia"/>
          <w:color w:val="4A4A4A"/>
        </w:rPr>
        <w:t xml:space="preserve"> Augur </w:t>
      </w:r>
      <w:r w:rsidRPr="003703C4">
        <w:rPr>
          <w:rFonts w:hint="eastAsia"/>
          <w:color w:val="4A4A4A"/>
        </w:rPr>
        <w:t>普及以后，这一过程可能在一小时内完成。</w:t>
      </w:r>
    </w:p>
    <w:p w14:paraId="1D8A3AC9"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如果信誉持有者在两周的投票期内没有报告指派给他们的事件的结果，或者进行不诚实地报告，主成分分析法（</w:t>
      </w:r>
      <w:r w:rsidRPr="003703C4">
        <w:rPr>
          <w:rFonts w:hint="eastAsia"/>
          <w:color w:val="4A4A4A"/>
        </w:rPr>
        <w:t>PCA</w:t>
      </w:r>
      <w:r w:rsidRPr="003703C4">
        <w:rPr>
          <w:rFonts w:hint="eastAsia"/>
          <w:color w:val="4A4A4A"/>
        </w:rPr>
        <w:t>）会将懒惰的、不诚实的持有者的信誉重新分配给经常报告和诚实报告的持有者。只有诚实的信誉持有者将从每一投票过程中获得交易费用。</w:t>
      </w:r>
    </w:p>
    <w:p w14:paraId="67AE9CBF" w14:textId="07AA552B" w:rsidR="00521437" w:rsidRDefault="000D2B17" w:rsidP="00521437">
      <w:r w:rsidRPr="000D2B17">
        <w:t>http://www.8btc.com/augur-crowdfunding</w:t>
      </w:r>
    </w:p>
    <w:p w14:paraId="31DACF50" w14:textId="10CE2934" w:rsidR="00CD4060" w:rsidRDefault="0068169C" w:rsidP="0068169C">
      <w:pPr>
        <w:pStyle w:val="2"/>
        <w:rPr>
          <w:shd w:val="clear" w:color="auto" w:fill="FFFFFF"/>
        </w:rPr>
      </w:pPr>
      <w:r>
        <w:rPr>
          <w:shd w:val="clear" w:color="auto" w:fill="FFFFFF"/>
        </w:rPr>
        <w:t xml:space="preserve">3.6 </w:t>
      </w:r>
      <w:r w:rsidR="00CD4060">
        <w:rPr>
          <w:rFonts w:hint="eastAsia"/>
          <w:shd w:val="clear" w:color="auto" w:fill="FFFFFF"/>
        </w:rPr>
        <w:t>资产交易</w:t>
      </w:r>
    </w:p>
    <w:p w14:paraId="3B333869" w14:textId="77777777" w:rsidR="00D667FA" w:rsidRDefault="00D667FA" w:rsidP="00D667FA">
      <w:pPr>
        <w:pStyle w:val="3"/>
      </w:pPr>
      <w:r>
        <w:t>3.7.1</w:t>
      </w:r>
      <w:r>
        <w:t>概述</w:t>
      </w:r>
    </w:p>
    <w:p w14:paraId="544020B2" w14:textId="77777777" w:rsidR="00D667FA" w:rsidRDefault="00D667FA" w:rsidP="00FA3935"/>
    <w:p w14:paraId="4023CD12" w14:textId="77777777" w:rsidR="00074766" w:rsidRPr="00905A03" w:rsidRDefault="00074766" w:rsidP="00074766">
      <w:pPr>
        <w:pStyle w:val="3"/>
      </w:pPr>
      <w:r>
        <w:rPr>
          <w:rFonts w:hint="eastAsia"/>
        </w:rPr>
        <w:lastRenderedPageBreak/>
        <w:t>3.7.2</w:t>
      </w:r>
      <w:r>
        <w:t>应用案例</w:t>
      </w:r>
    </w:p>
    <w:p w14:paraId="625DB634" w14:textId="77777777" w:rsidR="00074766" w:rsidRPr="00FA3935" w:rsidRDefault="00074766" w:rsidP="00FA3935"/>
    <w:p w14:paraId="3EFF1D0A" w14:textId="77777777" w:rsidR="00521437" w:rsidRDefault="00521437" w:rsidP="00521437">
      <w:r>
        <w:rPr>
          <w:rFonts w:hint="eastAsia"/>
        </w:rPr>
        <w:t>数字资产控股（</w:t>
      </w:r>
      <w:r>
        <w:rPr>
          <w:rFonts w:hint="eastAsia"/>
        </w:rPr>
        <w:t>Digital Asset Holdings</w:t>
      </w:r>
      <w:r>
        <w:rPr>
          <w:rFonts w:hint="eastAsia"/>
        </w:rPr>
        <w:t>），对于这家高调的区块链公司，业内似乎知道的信息，仅仅围绕于公司首席执行官</w:t>
      </w:r>
      <w:r>
        <w:rPr>
          <w:rFonts w:hint="eastAsia"/>
        </w:rPr>
        <w:t>Blyth Masters</w:t>
      </w:r>
      <w:r>
        <w:rPr>
          <w:rFonts w:hint="eastAsia"/>
        </w:rPr>
        <w:t>的一些事情，至于这家平台在做些什么，用的是什么技术，却并没有很多有用的资料。</w:t>
      </w:r>
    </w:p>
    <w:p w14:paraId="5C09F115" w14:textId="77777777" w:rsidR="00521437" w:rsidRDefault="00521437" w:rsidP="00521437"/>
    <w:p w14:paraId="0472946A" w14:textId="77777777" w:rsidR="00521437" w:rsidRDefault="00521437" w:rsidP="00521437">
      <w:r>
        <w:rPr>
          <w:rFonts w:hint="eastAsia"/>
        </w:rPr>
        <w:t>上个月，该公司宣布将代码移交给了</w:t>
      </w:r>
      <w:r>
        <w:rPr>
          <w:rFonts w:hint="eastAsia"/>
        </w:rPr>
        <w:t>Linux</w:t>
      </w:r>
      <w:r>
        <w:rPr>
          <w:rFonts w:hint="eastAsia"/>
        </w:rPr>
        <w:t>基金会，以进行合作开发，几天之后，这家公司就宣布获得了</w:t>
      </w:r>
      <w:r>
        <w:rPr>
          <w:rFonts w:hint="eastAsia"/>
        </w:rPr>
        <w:t>13</w:t>
      </w:r>
      <w:r>
        <w:rPr>
          <w:rFonts w:hint="eastAsia"/>
        </w:rPr>
        <w:t>家金融机构的</w:t>
      </w:r>
      <w:r>
        <w:rPr>
          <w:rFonts w:hint="eastAsia"/>
        </w:rPr>
        <w:t>5200</w:t>
      </w:r>
      <w:r>
        <w:rPr>
          <w:rFonts w:hint="eastAsia"/>
        </w:rPr>
        <w:t>万美元融资。</w:t>
      </w:r>
    </w:p>
    <w:p w14:paraId="3AB45B8F" w14:textId="77777777" w:rsidR="00521437" w:rsidRDefault="00521437" w:rsidP="00521437"/>
    <w:p w14:paraId="34294781" w14:textId="77777777" w:rsidR="00521437" w:rsidRDefault="00521437" w:rsidP="00521437">
      <w:r>
        <w:rPr>
          <w:rFonts w:hint="eastAsia"/>
        </w:rPr>
        <w:t>被称为</w:t>
      </w:r>
      <w:r>
        <w:rPr>
          <w:rFonts w:hint="eastAsia"/>
        </w:rPr>
        <w:t>Linux</w:t>
      </w:r>
      <w:r>
        <w:rPr>
          <w:rFonts w:hint="eastAsia"/>
        </w:rPr>
        <w:t>基金会的开放式账本项目，获得了一些大牌公司的承诺，包括</w:t>
      </w:r>
      <w:r>
        <w:rPr>
          <w:rFonts w:hint="eastAsia"/>
        </w:rPr>
        <w:t>IBM</w:t>
      </w:r>
      <w:r>
        <w:rPr>
          <w:rFonts w:hint="eastAsia"/>
        </w:rPr>
        <w:t>，摩根大通以及富国银行。而数字资产公司在其中也是非常特殊的，除了贡献了代码，这家公司还提供了“</w:t>
      </w:r>
      <w:r>
        <w:rPr>
          <w:rFonts w:hint="eastAsia"/>
        </w:rPr>
        <w:t>Hyperledger</w:t>
      </w:r>
      <w:r>
        <w:rPr>
          <w:rFonts w:hint="eastAsia"/>
        </w:rPr>
        <w:t>”的品牌名，这是数字资产公司在</w:t>
      </w:r>
      <w:r>
        <w:rPr>
          <w:rFonts w:hint="eastAsia"/>
        </w:rPr>
        <w:t>2015</w:t>
      </w:r>
      <w:r>
        <w:rPr>
          <w:rFonts w:hint="eastAsia"/>
        </w:rPr>
        <w:t>年收购而来的。</w:t>
      </w:r>
    </w:p>
    <w:p w14:paraId="2EA8EF70" w14:textId="77777777" w:rsidR="00521437" w:rsidRDefault="00521437" w:rsidP="00521437"/>
    <w:p w14:paraId="21F671C8" w14:textId="77777777" w:rsidR="00521437" w:rsidRDefault="00521437" w:rsidP="00521437">
      <w:r>
        <w:rPr>
          <w:rFonts w:hint="eastAsia"/>
        </w:rPr>
        <w:t>但是，至今为止，关于数字资产公司的区块链技术，却并没有公布太多的技术细节。</w:t>
      </w:r>
    </w:p>
    <w:p w14:paraId="0677D42F" w14:textId="77777777" w:rsidR="00521437" w:rsidRDefault="00521437" w:rsidP="00521437"/>
    <w:p w14:paraId="3E13D056" w14:textId="77777777" w:rsidR="00521437" w:rsidRDefault="00521437" w:rsidP="00521437">
      <w:r>
        <w:rPr>
          <w:rFonts w:hint="eastAsia"/>
        </w:rPr>
        <w:t>这家成立于</w:t>
      </w:r>
      <w:r>
        <w:rPr>
          <w:rFonts w:hint="eastAsia"/>
        </w:rPr>
        <w:t>2014</w:t>
      </w:r>
      <w:r>
        <w:rPr>
          <w:rFonts w:hint="eastAsia"/>
        </w:rPr>
        <w:t>年的公司，此前将自己定义为一家软件提供商，利用“分布式基础设施”为客户提供“资产结算”服务，然而，在上周五公布的项目技术详细声明来看，数字资产公司已将自己描述为“企业级区块链服务和客户端</w:t>
      </w:r>
      <w:r>
        <w:rPr>
          <w:rFonts w:hint="eastAsia"/>
        </w:rPr>
        <w:t xml:space="preserve"> API</w:t>
      </w:r>
      <w:r>
        <w:rPr>
          <w:rFonts w:hint="eastAsia"/>
        </w:rPr>
        <w:t>服务”。</w:t>
      </w:r>
    </w:p>
    <w:p w14:paraId="192C551A" w14:textId="77777777" w:rsidR="00521437" w:rsidRDefault="00521437" w:rsidP="00521437"/>
    <w:p w14:paraId="54C98276" w14:textId="77777777" w:rsidR="00521437" w:rsidRDefault="00521437" w:rsidP="00521437">
      <w:r>
        <w:rPr>
          <w:rFonts w:hint="eastAsia"/>
        </w:rPr>
        <w:t>该公告继续表示：</w:t>
      </w:r>
    </w:p>
    <w:p w14:paraId="519ED5AA" w14:textId="77777777" w:rsidR="00521437" w:rsidRDefault="00521437" w:rsidP="00521437"/>
    <w:p w14:paraId="5577AAB5" w14:textId="77777777" w:rsidR="00521437" w:rsidRDefault="00521437" w:rsidP="00521437">
      <w:r>
        <w:rPr>
          <w:rFonts w:hint="eastAsia"/>
        </w:rPr>
        <w:t xml:space="preserve">    </w:t>
      </w:r>
      <w:r>
        <w:rPr>
          <w:rFonts w:hint="eastAsia"/>
        </w:rPr>
        <w:t>“</w:t>
      </w:r>
      <w:r>
        <w:rPr>
          <w:rFonts w:hint="eastAsia"/>
        </w:rPr>
        <w:t>Hyperledger</w:t>
      </w:r>
      <w:r>
        <w:rPr>
          <w:rFonts w:hint="eastAsia"/>
        </w:rPr>
        <w:t>采用了仅追加日志（</w:t>
      </w:r>
      <w:r>
        <w:rPr>
          <w:rFonts w:hint="eastAsia"/>
        </w:rPr>
        <w:t>append-only log of</w:t>
      </w:r>
      <w:r>
        <w:rPr>
          <w:rFonts w:hint="eastAsia"/>
        </w:rPr>
        <w:t>）金融交易，它的设计需要依靠多个组织，但不会有中心控制。”</w:t>
      </w:r>
    </w:p>
    <w:p w14:paraId="6ADCB453" w14:textId="77777777" w:rsidR="00521437" w:rsidRDefault="00521437" w:rsidP="00521437"/>
    <w:p w14:paraId="2FFEB470" w14:textId="77777777" w:rsidR="00521437" w:rsidRDefault="00521437" w:rsidP="00521437">
      <w:r>
        <w:rPr>
          <w:rFonts w:hint="eastAsia"/>
        </w:rPr>
        <w:t>数字资产的的书面表达建议，</w:t>
      </w:r>
      <w:r>
        <w:rPr>
          <w:rFonts w:hint="eastAsia"/>
        </w:rPr>
        <w:t>Hyperledger</w:t>
      </w:r>
      <w:r>
        <w:rPr>
          <w:rFonts w:hint="eastAsia"/>
        </w:rPr>
        <w:t>将被定义为：负责协调多个客户端的服务数据和低层次的“沟通和共识层”，一个致力于提高全球金融基础设施的“数据骨干”。</w:t>
      </w:r>
    </w:p>
    <w:p w14:paraId="595CEFE6" w14:textId="77777777" w:rsidR="00521437" w:rsidRDefault="00521437" w:rsidP="00521437"/>
    <w:p w14:paraId="5D6C21C5" w14:textId="77777777" w:rsidR="00521437" w:rsidRDefault="00521437" w:rsidP="00521437">
      <w:r>
        <w:rPr>
          <w:rFonts w:hint="eastAsia"/>
        </w:rPr>
        <w:t xml:space="preserve">    </w:t>
      </w:r>
      <w:r>
        <w:rPr>
          <w:rFonts w:hint="eastAsia"/>
        </w:rPr>
        <w:t>“</w:t>
      </w:r>
      <w:r>
        <w:rPr>
          <w:rFonts w:hint="eastAsia"/>
        </w:rPr>
        <w:t>Hyperledger</w:t>
      </w:r>
      <w:r>
        <w:rPr>
          <w:rFonts w:hint="eastAsia"/>
        </w:rPr>
        <w:t>的目标是允许将数据骨干理念扩展到多个组织层，”它继续补充说，“我们会开源化这个项目，并相信它会作为全新金融基础设施的重要组成部分。”</w:t>
      </w:r>
    </w:p>
    <w:p w14:paraId="18586CE4" w14:textId="77777777" w:rsidR="00521437" w:rsidRDefault="00521437" w:rsidP="00521437"/>
    <w:p w14:paraId="13563701" w14:textId="77777777" w:rsidR="00521437" w:rsidRDefault="00521437" w:rsidP="00521437">
      <w:r>
        <w:rPr>
          <w:rFonts w:hint="eastAsia"/>
        </w:rPr>
        <w:t>Digital Asset</w:t>
      </w:r>
      <w:r>
        <w:rPr>
          <w:rFonts w:hint="eastAsia"/>
        </w:rPr>
        <w:t>指出“最新稳定版本”的代码，</w:t>
      </w:r>
      <w:r>
        <w:rPr>
          <w:rFonts w:hint="eastAsia"/>
        </w:rPr>
        <w:t>Linux</w:t>
      </w:r>
      <w:r>
        <w:rPr>
          <w:rFonts w:hint="eastAsia"/>
        </w:rPr>
        <w:t>基金会的</w:t>
      </w:r>
      <w:r>
        <w:rPr>
          <w:rFonts w:hint="eastAsia"/>
        </w:rPr>
        <w:t>Hyperledger</w:t>
      </w:r>
      <w:r>
        <w:rPr>
          <w:rFonts w:hint="eastAsia"/>
        </w:rPr>
        <w:t>项目和技术指导委员会对此进行审查。</w:t>
      </w:r>
    </w:p>
    <w:p w14:paraId="6D88E279" w14:textId="77777777" w:rsidR="00521437" w:rsidRDefault="00521437" w:rsidP="00521437"/>
    <w:p w14:paraId="3765363E" w14:textId="77777777" w:rsidR="00521437" w:rsidRDefault="00521437" w:rsidP="00521437">
      <w:r>
        <w:rPr>
          <w:rFonts w:hint="eastAsia"/>
        </w:rPr>
        <w:t>该公司还承诺了一些即将进行的改进，其中包括公布一些</w:t>
      </w:r>
      <w:r>
        <w:rPr>
          <w:rFonts w:hint="eastAsia"/>
        </w:rPr>
        <w:t>Blockstream</w:t>
      </w:r>
      <w:r>
        <w:rPr>
          <w:rFonts w:hint="eastAsia"/>
        </w:rPr>
        <w:t>元素（</w:t>
      </w:r>
      <w:r>
        <w:rPr>
          <w:rFonts w:hint="eastAsia"/>
        </w:rPr>
        <w:t>Elements</w:t>
      </w:r>
      <w:r>
        <w:rPr>
          <w:rFonts w:hint="eastAsia"/>
        </w:rPr>
        <w:t>）项目的功能。</w:t>
      </w:r>
    </w:p>
    <w:p w14:paraId="40DEACC9" w14:textId="77777777" w:rsidR="00521437" w:rsidRDefault="00521437" w:rsidP="00521437"/>
    <w:p w14:paraId="399760B4" w14:textId="77777777" w:rsidR="00521437" w:rsidRDefault="00521437" w:rsidP="00521437">
      <w:r>
        <w:t xml:space="preserve"> </w:t>
      </w:r>
    </w:p>
    <w:p w14:paraId="7F65B061" w14:textId="77777777" w:rsidR="00521437" w:rsidRDefault="00521437" w:rsidP="00521437">
      <w:r>
        <w:rPr>
          <w:rFonts w:hint="eastAsia"/>
        </w:rPr>
        <w:lastRenderedPageBreak/>
        <w:t>对比特币的态度</w:t>
      </w:r>
    </w:p>
    <w:p w14:paraId="7B2C7504" w14:textId="77777777" w:rsidR="00521437" w:rsidRDefault="00521437" w:rsidP="00521437"/>
    <w:p w14:paraId="73921D5A" w14:textId="77777777" w:rsidR="00521437" w:rsidRDefault="00521437" w:rsidP="00521437">
      <w:r>
        <w:t xml:space="preserve"> </w:t>
      </w:r>
    </w:p>
    <w:p w14:paraId="477CEC1F" w14:textId="77777777" w:rsidR="00521437" w:rsidRDefault="00521437" w:rsidP="00521437"/>
    <w:p w14:paraId="1E7B46CB" w14:textId="77777777" w:rsidR="00521437" w:rsidRDefault="00521437" w:rsidP="00521437">
      <w:r>
        <w:rPr>
          <w:rFonts w:hint="eastAsia"/>
        </w:rPr>
        <w:t>值得注意的是，</w:t>
      </w:r>
      <w:r>
        <w:rPr>
          <w:rFonts w:hint="eastAsia"/>
        </w:rPr>
        <w:t>Digital Asset</w:t>
      </w:r>
      <w:r>
        <w:rPr>
          <w:rFonts w:hint="eastAsia"/>
        </w:rPr>
        <w:t>公司承认说，他们会利用开源比特币区块链的理念，而在此前，公司首席执行官</w:t>
      </w:r>
      <w:r>
        <w:rPr>
          <w:rFonts w:hint="eastAsia"/>
        </w:rPr>
        <w:t xml:space="preserve">Blyth Masters </w:t>
      </w:r>
      <w:r>
        <w:rPr>
          <w:rFonts w:hint="eastAsia"/>
        </w:rPr>
        <w:t>在她的公共演讲中却一直对比特币闭口不谈。</w:t>
      </w:r>
    </w:p>
    <w:p w14:paraId="7A5791F0" w14:textId="77777777" w:rsidR="00521437" w:rsidRDefault="00521437" w:rsidP="00521437"/>
    <w:p w14:paraId="0C86AD3C" w14:textId="77777777" w:rsidR="00521437" w:rsidRDefault="00521437" w:rsidP="00521437">
      <w:r>
        <w:rPr>
          <w:rFonts w:hint="eastAsia"/>
        </w:rPr>
        <w:t xml:space="preserve">    </w:t>
      </w:r>
      <w:r>
        <w:rPr>
          <w:rFonts w:hint="eastAsia"/>
        </w:rPr>
        <w:t>“</w:t>
      </w:r>
      <w:r>
        <w:rPr>
          <w:rFonts w:hint="eastAsia"/>
        </w:rPr>
        <w:t>Hyperledger</w:t>
      </w:r>
      <w:r>
        <w:rPr>
          <w:rFonts w:hint="eastAsia"/>
        </w:rPr>
        <w:t>利用了和比特币相同的</w:t>
      </w:r>
      <w:r>
        <w:rPr>
          <w:rFonts w:hint="eastAsia"/>
        </w:rPr>
        <w:t xml:space="preserve">UTXO/script </w:t>
      </w:r>
      <w:r>
        <w:rPr>
          <w:rFonts w:hint="eastAsia"/>
        </w:rPr>
        <w:t>交易决策，并根据金融服务所需要的功能进行了扩展，”</w:t>
      </w:r>
      <w:r>
        <w:rPr>
          <w:rFonts w:hint="eastAsia"/>
        </w:rPr>
        <w:t xml:space="preserve"> </w:t>
      </w:r>
      <w:r>
        <w:rPr>
          <w:rFonts w:hint="eastAsia"/>
        </w:rPr>
        <w:t>该创业公司写道。</w:t>
      </w:r>
    </w:p>
    <w:p w14:paraId="25B092D1" w14:textId="77777777" w:rsidR="00521437" w:rsidRDefault="00521437" w:rsidP="00521437"/>
    <w:p w14:paraId="01FD225D" w14:textId="77777777" w:rsidR="00521437" w:rsidRDefault="00521437" w:rsidP="00521437">
      <w:r>
        <w:rPr>
          <w:rFonts w:hint="eastAsia"/>
        </w:rPr>
        <w:t>该公告继续指出，虽然该公司并不相信比特币“适用于受监管金融基础设施的多种用途”，它也为区块链应该如果保障安全，提供了宝贵的见解。</w:t>
      </w:r>
    </w:p>
    <w:p w14:paraId="671BF35E" w14:textId="77777777" w:rsidR="00521437" w:rsidRDefault="00521437" w:rsidP="00521437"/>
    <w:p w14:paraId="36545616" w14:textId="77777777" w:rsidR="00521437" w:rsidRDefault="00521437" w:rsidP="00521437">
      <w:r>
        <w:rPr>
          <w:rFonts w:hint="eastAsia"/>
        </w:rPr>
        <w:t xml:space="preserve">    </w:t>
      </w:r>
      <w:r>
        <w:rPr>
          <w:rFonts w:hint="eastAsia"/>
        </w:rPr>
        <w:t>“比特币很多的设计和成熟的加密技术，一直在遭受着攻击，其市值数十亿美元的代币一直被保护着，”数字资产公司写道。</w:t>
      </w:r>
    </w:p>
    <w:p w14:paraId="5C775AEA" w14:textId="77777777" w:rsidR="00521437" w:rsidRDefault="00521437" w:rsidP="00521437"/>
    <w:p w14:paraId="69E7A370" w14:textId="77777777" w:rsidR="00521437" w:rsidRDefault="00521437" w:rsidP="00521437">
      <w:r>
        <w:rPr>
          <w:rFonts w:hint="eastAsia"/>
        </w:rPr>
        <w:t>该声明提供了关于私人或许可账本公司对比特币网络的评估，而他们正在寻求构建比特币的替代型系统。</w:t>
      </w:r>
    </w:p>
    <w:p w14:paraId="7675F71F" w14:textId="77777777" w:rsidR="00521437" w:rsidRDefault="00521437" w:rsidP="00521437"/>
    <w:p w14:paraId="26964EA2" w14:textId="77777777" w:rsidR="00521437" w:rsidRDefault="00521437" w:rsidP="00521437">
      <w:r>
        <w:t xml:space="preserve"> </w:t>
      </w:r>
    </w:p>
    <w:p w14:paraId="6F5365C1" w14:textId="77777777" w:rsidR="00521437" w:rsidRDefault="00521437" w:rsidP="00521437">
      <w:r>
        <w:rPr>
          <w:rFonts w:hint="eastAsia"/>
        </w:rPr>
        <w:t>拜占庭容错</w:t>
      </w:r>
    </w:p>
    <w:p w14:paraId="6D739333" w14:textId="77777777" w:rsidR="00521437" w:rsidRDefault="00521437" w:rsidP="00521437"/>
    <w:p w14:paraId="05E2EF8F" w14:textId="77777777" w:rsidR="00521437" w:rsidRDefault="00521437" w:rsidP="00521437">
      <w:r>
        <w:t xml:space="preserve"> </w:t>
      </w:r>
    </w:p>
    <w:p w14:paraId="6E0D074E" w14:textId="77777777" w:rsidR="00521437" w:rsidRDefault="00521437" w:rsidP="00521437"/>
    <w:p w14:paraId="04DE2AAF" w14:textId="77777777" w:rsidR="00521437" w:rsidRDefault="00521437" w:rsidP="00521437">
      <w:r>
        <w:rPr>
          <w:rFonts w:hint="eastAsia"/>
        </w:rPr>
        <w:t>据悉，数字资产公司也证实说，它会提供一种工作量证明</w:t>
      </w:r>
      <w:r>
        <w:rPr>
          <w:rFonts w:hint="eastAsia"/>
        </w:rPr>
        <w:t>(POW)</w:t>
      </w:r>
      <w:r>
        <w:rPr>
          <w:rFonts w:hint="eastAsia"/>
        </w:rPr>
        <w:t>挖矿的替代型共识系统。比特币的共识系统，使用了去中心化的计算机网络来保障比特币区块链和交易的处理。</w:t>
      </w:r>
    </w:p>
    <w:p w14:paraId="5A182C0D" w14:textId="77777777" w:rsidR="00521437" w:rsidRDefault="00521437" w:rsidP="00521437"/>
    <w:p w14:paraId="6C5EDC91" w14:textId="77777777" w:rsidR="00521437" w:rsidRDefault="00521437" w:rsidP="00521437">
      <w:r>
        <w:rPr>
          <w:rFonts w:hint="eastAsia"/>
        </w:rPr>
        <w:t>数字资产公司表示，</w:t>
      </w:r>
      <w:r>
        <w:rPr>
          <w:rFonts w:hint="eastAsia"/>
        </w:rPr>
        <w:t>Hyperledger</w:t>
      </w:r>
      <w:r>
        <w:rPr>
          <w:rFonts w:hint="eastAsia"/>
        </w:rPr>
        <w:t>包括一个可实现的拜占庭容错共识模块的“原型”，该模块将作为挖矿过程的替代过程。</w:t>
      </w:r>
    </w:p>
    <w:p w14:paraId="0E408B75" w14:textId="77777777" w:rsidR="00521437" w:rsidRDefault="00521437" w:rsidP="00521437"/>
    <w:p w14:paraId="5D32C6D1" w14:textId="77777777" w:rsidR="00521437" w:rsidRDefault="00521437" w:rsidP="00521437">
      <w:r>
        <w:rPr>
          <w:rFonts w:hint="eastAsia"/>
        </w:rPr>
        <w:t xml:space="preserve">    </w:t>
      </w:r>
      <w:r>
        <w:rPr>
          <w:rFonts w:hint="eastAsia"/>
        </w:rPr>
        <w:t>“关于这个共识模块，我们正在和项目的其他成员合作，以保证一个可扩展、安全的拜占庭容错一致协议，可为金融机构提供结算终结性，”</w:t>
      </w:r>
      <w:r>
        <w:rPr>
          <w:rFonts w:hint="eastAsia"/>
        </w:rPr>
        <w:t xml:space="preserve"> </w:t>
      </w:r>
      <w:r>
        <w:rPr>
          <w:rFonts w:hint="eastAsia"/>
        </w:rPr>
        <w:t>声明表示。</w:t>
      </w:r>
    </w:p>
    <w:p w14:paraId="00022C6D" w14:textId="77777777" w:rsidR="00521437" w:rsidRDefault="00521437" w:rsidP="00521437"/>
    <w:p w14:paraId="010090BD" w14:textId="6E6F05AC" w:rsidR="00DA5D7B" w:rsidRPr="00521437" w:rsidRDefault="00521437" w:rsidP="00521437">
      <w:r>
        <w:rPr>
          <w:rFonts w:hint="eastAsia"/>
        </w:rPr>
        <w:t>这一概念，自原</w:t>
      </w:r>
      <w:r>
        <w:rPr>
          <w:rFonts w:hint="eastAsia"/>
        </w:rPr>
        <w:t>Hyperledger</w:t>
      </w:r>
      <w:r>
        <w:rPr>
          <w:rFonts w:hint="eastAsia"/>
        </w:rPr>
        <w:t>团队于</w:t>
      </w:r>
      <w:r>
        <w:rPr>
          <w:rFonts w:hint="eastAsia"/>
        </w:rPr>
        <w:t>2014</w:t>
      </w:r>
      <w:r>
        <w:rPr>
          <w:rFonts w:hint="eastAsia"/>
        </w:rPr>
        <w:t>年成立以来，就一直在进行开发，而且似乎仍在评估阶段。</w:t>
      </w:r>
    </w:p>
    <w:p w14:paraId="66307297" w14:textId="3A0E640C" w:rsidR="00905A03" w:rsidRDefault="0068169C" w:rsidP="00206A78">
      <w:pPr>
        <w:pStyle w:val="2"/>
      </w:pPr>
      <w:r>
        <w:rPr>
          <w:shd w:val="clear" w:color="auto" w:fill="FFFFFF"/>
        </w:rPr>
        <w:lastRenderedPageBreak/>
        <w:t xml:space="preserve">3.7 </w:t>
      </w:r>
      <w:r w:rsidR="00CD4060">
        <w:rPr>
          <w:rFonts w:hint="eastAsia"/>
          <w:shd w:val="clear" w:color="auto" w:fill="FFFFFF"/>
        </w:rPr>
        <w:t>电子</w:t>
      </w:r>
      <w:r w:rsidR="00CD4060">
        <w:rPr>
          <w:shd w:val="clear" w:color="auto" w:fill="FFFFFF"/>
        </w:rPr>
        <w:t>商务</w:t>
      </w:r>
    </w:p>
    <w:p w14:paraId="3F848262" w14:textId="77777777" w:rsidR="007E6C76" w:rsidRDefault="00905A03" w:rsidP="003F6328">
      <w:pPr>
        <w:pStyle w:val="3"/>
      </w:pPr>
      <w:r>
        <w:t>3.7.1</w:t>
      </w:r>
      <w:r w:rsidR="006316BF">
        <w:t>概述</w:t>
      </w:r>
    </w:p>
    <w:p w14:paraId="70DBB339" w14:textId="40D9584F" w:rsidR="00671197" w:rsidRPr="003F6328" w:rsidRDefault="00C62129" w:rsidP="003F6328">
      <w:pPr>
        <w:pStyle w:val="a7"/>
        <w:shd w:val="clear" w:color="auto" w:fill="FFFFFF"/>
        <w:spacing w:before="0" w:beforeAutospacing="0" w:after="0" w:afterAutospacing="0" w:line="450" w:lineRule="atLeast"/>
        <w:ind w:firstLine="420"/>
        <w:rPr>
          <w:color w:val="4A4A4A"/>
        </w:rPr>
      </w:pPr>
      <w:r w:rsidRPr="003F6328">
        <w:rPr>
          <w:color w:val="4A4A4A"/>
        </w:rPr>
        <w:t>传统的电子商务公司，</w:t>
      </w:r>
      <w:r w:rsidRPr="003F6328">
        <w:rPr>
          <w:rFonts w:hint="eastAsia"/>
          <w:color w:val="4A4A4A"/>
        </w:rPr>
        <w:t>采用</w:t>
      </w:r>
      <w:r w:rsidRPr="003F6328">
        <w:rPr>
          <w:color w:val="4A4A4A"/>
        </w:rPr>
        <w:t>中心化的服务，</w:t>
      </w:r>
      <w:r w:rsidRPr="003F6328">
        <w:rPr>
          <w:rFonts w:hint="eastAsia"/>
          <w:color w:val="4A4A4A"/>
        </w:rPr>
        <w:t>如</w:t>
      </w:r>
      <w:r w:rsidR="00671197" w:rsidRPr="003F6328">
        <w:rPr>
          <w:color w:val="4A4A4A"/>
        </w:rPr>
        <w:t>eBay</w:t>
      </w:r>
      <w:r w:rsidR="00671197" w:rsidRPr="003F6328">
        <w:rPr>
          <w:rFonts w:hint="eastAsia"/>
          <w:color w:val="4A4A4A"/>
        </w:rPr>
        <w:t>、亚马逊</w:t>
      </w:r>
      <w:r w:rsidRPr="003F6328">
        <w:rPr>
          <w:color w:val="4A4A4A"/>
        </w:rPr>
        <w:t>、</w:t>
      </w:r>
      <w:r w:rsidRPr="003F6328">
        <w:rPr>
          <w:rFonts w:hint="eastAsia"/>
          <w:color w:val="4A4A4A"/>
        </w:rPr>
        <w:t>阿里巴巴</w:t>
      </w:r>
      <w:r w:rsidRPr="003F6328">
        <w:rPr>
          <w:color w:val="4A4A4A"/>
        </w:rPr>
        <w:t>等电子商务平台，</w:t>
      </w:r>
      <w:r w:rsidR="00671197" w:rsidRPr="003F6328">
        <w:rPr>
          <w:rFonts w:hint="eastAsia"/>
          <w:color w:val="4A4A4A"/>
        </w:rPr>
        <w:t>对卖家实施严格监管。他们需要用户的个人信息，这些信息可能被盗取或者卖给其他人，用于精准投放广告或者危害更大的滥用。因为电子商务公司和政府审查所有的交易商品和服务，所以买家和卖家不能总是自由地进行交易。</w:t>
      </w:r>
    </w:p>
    <w:p w14:paraId="16C25D58" w14:textId="307DB081" w:rsidR="00A835F8" w:rsidRDefault="00C62129" w:rsidP="003F6328">
      <w:pPr>
        <w:pStyle w:val="a7"/>
        <w:shd w:val="clear" w:color="auto" w:fill="FFFFFF"/>
        <w:spacing w:before="0" w:beforeAutospacing="0" w:after="0" w:afterAutospacing="0" w:line="450" w:lineRule="atLeast"/>
        <w:ind w:firstLine="420"/>
        <w:rPr>
          <w:color w:val="4A4A4A"/>
        </w:rPr>
      </w:pPr>
      <w:r>
        <w:rPr>
          <w:color w:val="4A4A4A"/>
        </w:rPr>
        <w:t>特别是国内的电子商务平台，</w:t>
      </w:r>
      <w:r w:rsidR="00A835F8" w:rsidRPr="003F6328">
        <w:rPr>
          <w:color w:val="4A4A4A"/>
        </w:rPr>
        <w:t>刷</w:t>
      </w:r>
      <w:r w:rsidR="00A835F8" w:rsidRPr="003F6328">
        <w:rPr>
          <w:rFonts w:hint="eastAsia"/>
          <w:color w:val="4A4A4A"/>
        </w:rPr>
        <w:t>单已成潜规则，消费信任体系面临</w:t>
      </w:r>
      <w:r w:rsidR="001433EB">
        <w:rPr>
          <w:color w:val="4A4A4A"/>
        </w:rPr>
        <w:t>严重</w:t>
      </w:r>
      <w:r w:rsidR="00A835F8" w:rsidRPr="003F6328">
        <w:rPr>
          <w:color w:val="4A4A4A"/>
        </w:rPr>
        <w:t>挑</w:t>
      </w:r>
      <w:r w:rsidR="00A835F8" w:rsidRPr="003F6328">
        <w:rPr>
          <w:rFonts w:hint="eastAsia"/>
          <w:color w:val="4A4A4A"/>
        </w:rPr>
        <w:t>战。消费者的购买行为很大程度上依赖销售</w:t>
      </w:r>
      <w:r w:rsidR="007B7157">
        <w:rPr>
          <w:color w:val="4A4A4A"/>
        </w:rPr>
        <w:t>排名</w:t>
      </w:r>
      <w:r w:rsidR="00A835F8" w:rsidRPr="003F6328">
        <w:rPr>
          <w:color w:val="4A4A4A"/>
        </w:rPr>
        <w:t>、</w:t>
      </w:r>
      <w:r w:rsidR="00A835F8" w:rsidRPr="003F6328">
        <w:rPr>
          <w:rFonts w:hint="eastAsia"/>
          <w:color w:val="4A4A4A"/>
        </w:rPr>
        <w:t>购买评价等，自然也会对消费者产生误导，造成错误的选择。刷单破坏了竞争秩序，如果商家都来刷单，市场交易将会偏离公平竞争的轨道，网购生态环境将进一步恶化。刷单尽管在短期内会带来利好，但长期看会严重损害企业的品牌价值。网络交易的维系要靠商家的信用和消费者认可，一旦由于刷单引发消费信任体系崩塌，对于电商发展可能是致命的，不能够掉以轻心。</w:t>
      </w:r>
    </w:p>
    <w:p w14:paraId="1DF1EF49" w14:textId="102363D1" w:rsidR="00F912FF" w:rsidRDefault="00685F2F" w:rsidP="003F6328">
      <w:pPr>
        <w:pStyle w:val="a7"/>
        <w:shd w:val="clear" w:color="auto" w:fill="FFFFFF"/>
        <w:spacing w:before="0" w:beforeAutospacing="0" w:after="0" w:afterAutospacing="0" w:line="450" w:lineRule="atLeast"/>
        <w:ind w:firstLine="420"/>
        <w:rPr>
          <w:color w:val="4A4A4A"/>
        </w:rPr>
      </w:pPr>
      <w:r>
        <w:rPr>
          <w:color w:val="4A4A4A"/>
        </w:rPr>
        <w:t>去中心化的</w:t>
      </w:r>
      <w:r w:rsidR="00F912FF" w:rsidRPr="00213768">
        <w:rPr>
          <w:rFonts w:hint="eastAsia"/>
          <w:color w:val="4A4A4A"/>
        </w:rPr>
        <w:t>OpenBazaar</w:t>
      </w:r>
      <w:r w:rsidR="00F912FF" w:rsidRPr="00213768">
        <w:rPr>
          <w:rFonts w:hint="eastAsia"/>
          <w:color w:val="4A4A4A"/>
        </w:rPr>
        <w:t>为电子商务提供了另一途径。它把</w:t>
      </w:r>
      <w:r w:rsidR="00F912FF" w:rsidRPr="00213768">
        <w:rPr>
          <w:color w:val="4A4A4A"/>
        </w:rPr>
        <w:t>权力归还</w:t>
      </w:r>
      <w:r w:rsidR="00F912FF" w:rsidRPr="00EA0E71">
        <w:rPr>
          <w:rFonts w:hint="eastAsia"/>
          <w:color w:val="4A4A4A"/>
        </w:rPr>
        <w:t>到用户手中</w:t>
      </w:r>
      <w:r w:rsidR="00F912FF">
        <w:rPr>
          <w:color w:val="4A4A4A"/>
        </w:rPr>
        <w:t>，</w:t>
      </w:r>
      <w:r w:rsidR="00F912FF" w:rsidRPr="00213768">
        <w:rPr>
          <w:rFonts w:hint="eastAsia"/>
          <w:color w:val="4A4A4A"/>
        </w:rPr>
        <w:t>将卖家和买家直接联系在一起，不再需要中心化的第三方来连接买卖双方。因为在交易中不存在第三方，所以不存在交易费用，没有人能够审查交易，而且公开个人信息的决定权在用户手中。</w:t>
      </w:r>
    </w:p>
    <w:p w14:paraId="0CC31459" w14:textId="77777777" w:rsidR="00A835F8" w:rsidRPr="003F6328" w:rsidRDefault="00A835F8" w:rsidP="003F6328">
      <w:pPr>
        <w:pStyle w:val="a7"/>
        <w:shd w:val="clear" w:color="auto" w:fill="FFFFFF"/>
        <w:spacing w:before="0" w:beforeAutospacing="0" w:after="0" w:afterAutospacing="0" w:line="450" w:lineRule="atLeast"/>
        <w:rPr>
          <w:color w:val="4A4A4A"/>
        </w:rPr>
      </w:pPr>
    </w:p>
    <w:p w14:paraId="06D7FD4E" w14:textId="77777777" w:rsidR="00A73D29" w:rsidRDefault="00A73D29" w:rsidP="008F2A14"/>
    <w:p w14:paraId="42689E3B" w14:textId="1451353A" w:rsidR="00905A03" w:rsidRPr="00905A03" w:rsidRDefault="00905A03" w:rsidP="008F2A14">
      <w:pPr>
        <w:pStyle w:val="3"/>
      </w:pPr>
      <w:r>
        <w:rPr>
          <w:rFonts w:hint="eastAsia"/>
        </w:rPr>
        <w:t>3.7.2</w:t>
      </w:r>
      <w:r>
        <w:t>应用案例</w:t>
      </w:r>
    </w:p>
    <w:p w14:paraId="14C488F2" w14:textId="68888F72" w:rsidR="00947BCB" w:rsidRPr="003F6328" w:rsidRDefault="00947BCB" w:rsidP="003F6328">
      <w:pPr>
        <w:pStyle w:val="a7"/>
        <w:shd w:val="clear" w:color="auto" w:fill="FFFFFF"/>
        <w:spacing w:before="0" w:beforeAutospacing="0" w:after="0" w:afterAutospacing="0" w:line="450" w:lineRule="atLeast"/>
        <w:ind w:firstLine="420"/>
        <w:rPr>
          <w:color w:val="4A4A4A"/>
        </w:rPr>
      </w:pPr>
      <w:r w:rsidRPr="003F6328">
        <w:rPr>
          <w:color w:val="4A4A4A"/>
        </w:rPr>
        <w:t>OpenBazaar</w:t>
      </w:r>
      <w:r w:rsidRPr="003F6328">
        <w:rPr>
          <w:rFonts w:hint="eastAsia"/>
          <w:color w:val="4A4A4A"/>
        </w:rPr>
        <w:t>是为网上点对点交易创建的去中心化网络的开源项目。</w:t>
      </w:r>
      <w:r w:rsidRPr="003F6328">
        <w:rPr>
          <w:color w:val="4A4A4A"/>
        </w:rPr>
        <w:t>OpenBazaar</w:t>
      </w:r>
      <w:r w:rsidRPr="003F6328">
        <w:rPr>
          <w:rFonts w:hint="eastAsia"/>
          <w:color w:val="4A4A4A"/>
        </w:rPr>
        <w:t>平台上买卖双方使用比特币进行交易，没有费用，而且不会受到政府监管机构的审查。简单的说，它就是</w:t>
      </w:r>
      <w:r w:rsidRPr="003F6328">
        <w:rPr>
          <w:color w:val="4A4A4A"/>
        </w:rPr>
        <w:t>eBay</w:t>
      </w:r>
      <w:r w:rsidRPr="003F6328">
        <w:rPr>
          <w:rFonts w:hint="eastAsia"/>
          <w:color w:val="4A4A4A"/>
        </w:rPr>
        <w:t>和</w:t>
      </w:r>
      <w:r w:rsidRPr="003F6328">
        <w:rPr>
          <w:color w:val="4A4A4A"/>
        </w:rPr>
        <w:t>BitTorrent</w:t>
      </w:r>
      <w:r w:rsidRPr="003F6328">
        <w:rPr>
          <w:rFonts w:hint="eastAsia"/>
          <w:color w:val="4A4A4A"/>
        </w:rPr>
        <w:t>结合的产物。</w:t>
      </w:r>
    </w:p>
    <w:p w14:paraId="7BC76CD6" w14:textId="77777777" w:rsidR="0035008B" w:rsidRPr="003F6328" w:rsidRDefault="0035008B" w:rsidP="003F6328">
      <w:pPr>
        <w:pStyle w:val="a7"/>
        <w:shd w:val="clear" w:color="auto" w:fill="FFFFFF"/>
        <w:spacing w:before="0" w:beforeAutospacing="0" w:after="0" w:afterAutospacing="0" w:line="450" w:lineRule="atLeast"/>
        <w:ind w:firstLine="420"/>
        <w:rPr>
          <w:color w:val="4A4A4A"/>
        </w:rPr>
      </w:pPr>
      <w:r w:rsidRPr="003F6328">
        <w:rPr>
          <w:rFonts w:hint="eastAsia"/>
          <w:color w:val="4A4A4A"/>
        </w:rPr>
        <w:t>假如，你打算出售你的旧笔记本电脑。你需要首先下载</w:t>
      </w:r>
      <w:r w:rsidRPr="003F6328">
        <w:rPr>
          <w:color w:val="4A4A4A"/>
        </w:rPr>
        <w:t>OpenBazaar</w:t>
      </w:r>
      <w:r w:rsidRPr="003F6328">
        <w:rPr>
          <w:rFonts w:hint="eastAsia"/>
          <w:color w:val="4A4A4A"/>
        </w:rPr>
        <w:t>客户端，然后在你的电脑上创建一个商品目录，并标明商品的细节。当你公布这一商品目录后，该目录被发送到</w:t>
      </w:r>
      <w:r w:rsidRPr="003F6328">
        <w:rPr>
          <w:color w:val="4A4A4A"/>
        </w:rPr>
        <w:t>OpenBazaar</w:t>
      </w:r>
      <w:r w:rsidRPr="003F6328">
        <w:rPr>
          <w:rFonts w:hint="eastAsia"/>
          <w:color w:val="4A4A4A"/>
        </w:rPr>
        <w:t>的分布式</w:t>
      </w:r>
      <w:r w:rsidRPr="003F6328">
        <w:rPr>
          <w:color w:val="4A4A4A"/>
        </w:rPr>
        <w:t>P2P</w:t>
      </w:r>
      <w:r w:rsidRPr="003F6328">
        <w:rPr>
          <w:rFonts w:hint="eastAsia"/>
          <w:color w:val="4A4A4A"/>
        </w:rPr>
        <w:t>网络上。其他</w:t>
      </w:r>
      <w:r w:rsidRPr="003F6328">
        <w:rPr>
          <w:color w:val="4A4A4A"/>
        </w:rPr>
        <w:lastRenderedPageBreak/>
        <w:t>OpenBazaar</w:t>
      </w:r>
      <w:r w:rsidRPr="003F6328">
        <w:rPr>
          <w:rFonts w:hint="eastAsia"/>
          <w:color w:val="4A4A4A"/>
        </w:rPr>
        <w:t>用户搜索你设置的关键词</w:t>
      </w:r>
      <w:r w:rsidRPr="003F6328">
        <w:rPr>
          <w:color w:val="4A4A4A"/>
        </w:rPr>
        <w:t>-</w:t>
      </w:r>
      <w:r w:rsidRPr="003F6328">
        <w:rPr>
          <w:rFonts w:hint="eastAsia"/>
          <w:color w:val="4A4A4A"/>
        </w:rPr>
        <w:t>笔记本、电子产品等</w:t>
      </w:r>
      <w:r w:rsidRPr="003F6328">
        <w:rPr>
          <w:color w:val="4A4A4A"/>
        </w:rPr>
        <w:t>-</w:t>
      </w:r>
      <w:r w:rsidRPr="003F6328">
        <w:rPr>
          <w:rFonts w:hint="eastAsia"/>
          <w:color w:val="4A4A4A"/>
        </w:rPr>
        <w:t>时，他就可以发现你的商品目录。他可以接受你的报价或者不接受报价，提出新的报价。</w:t>
      </w:r>
    </w:p>
    <w:p w14:paraId="36809E5C" w14:textId="5CFB856D" w:rsidR="0035008B" w:rsidRDefault="0035008B" w:rsidP="003F6328">
      <w:pPr>
        <w:pStyle w:val="a7"/>
        <w:shd w:val="clear" w:color="auto" w:fill="FFFFFF"/>
        <w:spacing w:before="75" w:beforeAutospacing="0" w:after="300" w:afterAutospacing="0" w:line="450" w:lineRule="atLeast"/>
        <w:ind w:firstLine="420"/>
        <w:rPr>
          <w:color w:val="4A4A4A"/>
        </w:rPr>
      </w:pPr>
      <w:r w:rsidRPr="003F6328">
        <w:rPr>
          <w:rFonts w:hint="eastAsia"/>
          <w:color w:val="4A4A4A"/>
        </w:rPr>
        <w:t>如果你们两个人都同意价格，</w:t>
      </w:r>
      <w:r w:rsidRPr="003F6328">
        <w:rPr>
          <w:color w:val="4A4A4A"/>
        </w:rPr>
        <w:t>OpenBazaar</w:t>
      </w:r>
      <w:r w:rsidRPr="003F6328">
        <w:rPr>
          <w:rFonts w:hint="eastAsia"/>
          <w:color w:val="4A4A4A"/>
        </w:rPr>
        <w:t>客户端就会使用你们的数字签名在</w:t>
      </w:r>
      <w:r w:rsidR="00094ACF">
        <w:rPr>
          <w:color w:val="4A4A4A"/>
        </w:rPr>
        <w:t>你们</w:t>
      </w:r>
      <w:r w:rsidRPr="003F6328">
        <w:rPr>
          <w:rFonts w:hint="eastAsia"/>
          <w:color w:val="4A4A4A"/>
        </w:rPr>
        <w:t>之间创建一个</w:t>
      </w:r>
      <w:r w:rsidR="00B33E39">
        <w:rPr>
          <w:color w:val="4A4A4A"/>
        </w:rPr>
        <w:t>买卖</w:t>
      </w:r>
      <w:r w:rsidRPr="003F6328">
        <w:rPr>
          <w:rFonts w:hint="eastAsia"/>
          <w:color w:val="4A4A4A"/>
        </w:rPr>
        <w:t>合约，并将该合约发送到被称为公证人的第三方。当买卖双方产生纠纷时，公证人就介入交易。这些第三方公证人和仲裁者也是</w:t>
      </w:r>
      <w:r w:rsidRPr="003F6328">
        <w:rPr>
          <w:color w:val="4A4A4A"/>
        </w:rPr>
        <w:t>OpenBazaar</w:t>
      </w:r>
      <w:r w:rsidRPr="003F6328">
        <w:rPr>
          <w:rFonts w:hint="eastAsia"/>
          <w:color w:val="4A4A4A"/>
        </w:rPr>
        <w:t>网络的用户</w:t>
      </w:r>
      <w:r w:rsidRPr="003F6328">
        <w:rPr>
          <w:color w:val="4A4A4A"/>
        </w:rPr>
        <w:t>-</w:t>
      </w:r>
      <w:r w:rsidRPr="003F6328">
        <w:rPr>
          <w:rFonts w:hint="eastAsia"/>
          <w:color w:val="4A4A4A"/>
        </w:rPr>
        <w:t>可能是你的邻居也可能是地球另一端的陌生人</w:t>
      </w:r>
      <w:r w:rsidRPr="003F6328">
        <w:rPr>
          <w:color w:val="4A4A4A"/>
        </w:rPr>
        <w:t>-</w:t>
      </w:r>
      <w:r w:rsidRPr="003F6328">
        <w:rPr>
          <w:rFonts w:hint="eastAsia"/>
          <w:color w:val="4A4A4A"/>
        </w:rPr>
        <w:t>产生纠纷时，卖家和买家都信任的人。第三方为合约作证，并创建多重签名比特币账户，只有当集齐三个签名中的两个时，比特币才会被发送给卖家。</w:t>
      </w:r>
    </w:p>
    <w:p w14:paraId="7F7DA646" w14:textId="195F37F3" w:rsidR="00947BCB" w:rsidRDefault="0035008B" w:rsidP="003F6328">
      <w:pPr>
        <w:pStyle w:val="a7"/>
        <w:shd w:val="clear" w:color="auto" w:fill="FFFFFF"/>
        <w:spacing w:before="75" w:beforeAutospacing="0" w:after="300" w:afterAutospacing="0" w:line="450" w:lineRule="atLeast"/>
        <w:ind w:firstLine="420"/>
        <w:rPr>
          <w:color w:val="4A4A4A"/>
        </w:rPr>
      </w:pPr>
      <w:r w:rsidRPr="003F6328">
        <w:rPr>
          <w:rFonts w:hint="eastAsia"/>
          <w:color w:val="4A4A4A"/>
        </w:rPr>
        <w:t>买家发送商定好的数量的比特币到多重签名地址。你会得到通知，知道买家已经发送货款，然后你就可以发货了，并告诉买家已</w:t>
      </w:r>
      <w:r w:rsidR="009C50EB" w:rsidRPr="009C50EB">
        <w:rPr>
          <w:rFonts w:hint="eastAsia"/>
          <w:color w:val="4A4A4A"/>
        </w:rPr>
        <w:t>经发货。几天以后，买家收到笔记本，他将告诉你收到笔记本，并从多</w:t>
      </w:r>
      <w:r w:rsidR="009C50EB">
        <w:rPr>
          <w:color w:val="4A4A4A"/>
        </w:rPr>
        <w:t>重</w:t>
      </w:r>
      <w:r w:rsidRPr="003F6328">
        <w:rPr>
          <w:rFonts w:hint="eastAsia"/>
          <w:color w:val="4A4A4A"/>
        </w:rPr>
        <w:t>签名地址释放货款。你获得了比特币，买家获得想要的笔记本。没有交易费用，没人审查交易，买卖双方皆大欢喜。</w:t>
      </w:r>
    </w:p>
    <w:p w14:paraId="30E14030" w14:textId="2601E92A" w:rsidR="00521437" w:rsidRPr="00A3792B" w:rsidRDefault="00933BB7" w:rsidP="003F6328">
      <w:pPr>
        <w:pStyle w:val="a7"/>
        <w:shd w:val="clear" w:color="auto" w:fill="FFFFFF"/>
        <w:spacing w:before="0" w:beforeAutospacing="0" w:after="0" w:afterAutospacing="0" w:line="450" w:lineRule="atLeast"/>
        <w:rPr>
          <w:color w:val="4A4A4A"/>
        </w:rPr>
      </w:pPr>
      <w:r>
        <w:rPr>
          <w:color w:val="4A4A4A"/>
        </w:rPr>
        <w:tab/>
      </w:r>
      <w:r w:rsidR="00521437" w:rsidRPr="00A3792B">
        <w:rPr>
          <w:color w:val="4A4A4A"/>
        </w:rPr>
        <w:t>对于一个去中心化的交易市场来说，如果产生交易纠纷该怎么办？这时候就需要第三方介入了。多重签名需要集齐三把私钥中的两把才能够从多重签名地址中取走货款。第三方公证人控制着第三把私钥，所以在买卖双方达成和解或者第三方认为卖家或者买家是正确的以前，多重签名地址中的比特币不会被移动。同时，</w:t>
      </w:r>
      <w:r w:rsidR="00521437" w:rsidRPr="00A3792B">
        <w:rPr>
          <w:color w:val="4A4A4A"/>
        </w:rPr>
        <w:t>OpenBazaar</w:t>
      </w:r>
      <w:r w:rsidR="00521437" w:rsidRPr="00A3792B">
        <w:rPr>
          <w:color w:val="4A4A4A"/>
        </w:rPr>
        <w:t>有一个信誉评分系统，允许所有的用户对其它用户进行反馈评分。</w:t>
      </w:r>
      <w:r w:rsidR="00BB37FD" w:rsidRPr="003F6328">
        <w:rPr>
          <w:rFonts w:hint="eastAsia"/>
          <w:color w:val="4A4A4A"/>
        </w:rPr>
        <w:t>如果某些人打算诈骗其他的用户，他们的信誉将会受损，第三方如果不能公正裁定交易纠纷，他们的信誉也会受损。当你在</w:t>
      </w:r>
      <w:r w:rsidR="00BB37FD" w:rsidRPr="003F6328">
        <w:rPr>
          <w:color w:val="4A4A4A"/>
        </w:rPr>
        <w:t>OpenBazaar</w:t>
      </w:r>
      <w:r w:rsidR="00BB37FD" w:rsidRPr="003F6328">
        <w:rPr>
          <w:rFonts w:hint="eastAsia"/>
          <w:color w:val="4A4A4A"/>
        </w:rPr>
        <w:t>平台上购物和选择第三方公证人时，你更够看到他们的信誉评分，判断其它用户是否信任他们。</w:t>
      </w:r>
      <w:r w:rsidR="00521437" w:rsidRPr="00A3792B">
        <w:rPr>
          <w:color w:val="4A4A4A"/>
        </w:rPr>
        <w:t>这样，就算是在用户信息不被公开的情况下，你依然可以凭借信誉评分系统判断是否信任别人。</w:t>
      </w:r>
    </w:p>
    <w:p w14:paraId="0D77ED60" w14:textId="77777777" w:rsidR="00521437" w:rsidRDefault="00521437" w:rsidP="00521437">
      <w:pPr>
        <w:pStyle w:val="a7"/>
      </w:pPr>
      <w:r>
        <w:t> </w:t>
      </w:r>
    </w:p>
    <w:p w14:paraId="22D37A91" w14:textId="2093856A" w:rsidR="00521437" w:rsidRDefault="00521437" w:rsidP="00CE65B7">
      <w:r>
        <w:rPr>
          <w:rFonts w:hint="eastAsia"/>
        </w:rPr>
        <w:t>资料</w:t>
      </w:r>
      <w:r>
        <w:t>地址：</w:t>
      </w:r>
    </w:p>
    <w:p w14:paraId="5672039B" w14:textId="1BE0F6F8" w:rsidR="00521437" w:rsidRPr="00521437" w:rsidRDefault="00521437" w:rsidP="00CE65B7">
      <w:r w:rsidRPr="00521437">
        <w:t>http://www.8btc.com/openbazaar-16-3-1</w:t>
      </w:r>
    </w:p>
    <w:p w14:paraId="1E4465EA" w14:textId="02B83DEC" w:rsidR="000357D5" w:rsidRPr="000357D5" w:rsidRDefault="0068169C" w:rsidP="008020B5">
      <w:pPr>
        <w:pStyle w:val="2"/>
        <w:rPr>
          <w:shd w:val="clear" w:color="auto" w:fill="FFFFFF"/>
        </w:rPr>
      </w:pPr>
      <w:r>
        <w:rPr>
          <w:shd w:val="clear" w:color="auto" w:fill="FFFFFF"/>
        </w:rPr>
        <w:lastRenderedPageBreak/>
        <w:t xml:space="preserve">3.8 </w:t>
      </w:r>
      <w:r w:rsidR="00CD4060">
        <w:rPr>
          <w:shd w:val="clear" w:color="auto" w:fill="FFFFFF"/>
        </w:rPr>
        <w:t>文件存储</w:t>
      </w:r>
    </w:p>
    <w:p w14:paraId="2AFA9B85" w14:textId="3CE16556" w:rsidR="001367A3" w:rsidRDefault="00C8380B" w:rsidP="004202AA">
      <w:pPr>
        <w:pStyle w:val="3"/>
      </w:pPr>
      <w:r>
        <w:t>3.8.1</w:t>
      </w:r>
      <w:r w:rsidR="00CF4E64">
        <w:t>概述</w:t>
      </w:r>
    </w:p>
    <w:p w14:paraId="02D59766" w14:textId="5C774BD0" w:rsidR="00C24A2A" w:rsidRDefault="0021241C" w:rsidP="008020B5">
      <w:pPr>
        <w:pStyle w:val="a7"/>
        <w:shd w:val="clear" w:color="auto" w:fill="FFFFFF"/>
        <w:spacing w:before="0" w:beforeAutospacing="0" w:after="0" w:afterAutospacing="0" w:line="450" w:lineRule="atLeast"/>
        <w:rPr>
          <w:color w:val="4A4A4A"/>
        </w:rPr>
      </w:pPr>
      <w:r>
        <w:rPr>
          <w:color w:val="4A4A4A"/>
        </w:rPr>
        <w:t xml:space="preserve">    </w:t>
      </w:r>
      <w:r w:rsidR="0099412B">
        <w:rPr>
          <w:color w:val="4A4A4A"/>
        </w:rPr>
        <w:t>传统</w:t>
      </w:r>
      <w:r w:rsidR="004E3265">
        <w:rPr>
          <w:color w:val="4A4A4A"/>
        </w:rPr>
        <w:t>的</w:t>
      </w:r>
      <w:r w:rsidR="0099412B">
        <w:rPr>
          <w:color w:val="4A4A4A"/>
        </w:rPr>
        <w:t>中心化云服务，</w:t>
      </w:r>
      <w:r w:rsidR="0099412B">
        <w:rPr>
          <w:rFonts w:hint="eastAsia"/>
          <w:color w:val="4A4A4A"/>
        </w:rPr>
        <w:t>如</w:t>
      </w:r>
      <w:r w:rsidR="000A5FDF">
        <w:rPr>
          <w:color w:val="4A4A4A"/>
        </w:rPr>
        <w:t>亚马逊、</w:t>
      </w:r>
      <w:r w:rsidR="0099412B">
        <w:rPr>
          <w:color w:val="4A4A4A"/>
        </w:rPr>
        <w:t>阿里云等，</w:t>
      </w:r>
      <w:r w:rsidR="0099412B">
        <w:rPr>
          <w:rFonts w:hint="eastAsia"/>
          <w:color w:val="4A4A4A"/>
        </w:rPr>
        <w:t>其</w:t>
      </w:r>
      <w:r w:rsidR="0099412B">
        <w:rPr>
          <w:color w:val="4A4A4A"/>
        </w:rPr>
        <w:t>成本主要来自于数据中心建设、</w:t>
      </w:r>
      <w:r w:rsidR="0099412B">
        <w:rPr>
          <w:rFonts w:hint="eastAsia"/>
          <w:color w:val="4A4A4A"/>
        </w:rPr>
        <w:t>员工</w:t>
      </w:r>
      <w:r w:rsidR="0099412B">
        <w:rPr>
          <w:color w:val="4A4A4A"/>
        </w:rPr>
        <w:t>工资等，</w:t>
      </w:r>
      <w:r w:rsidR="0009052A">
        <w:rPr>
          <w:color w:val="4A4A4A"/>
        </w:rPr>
        <w:t>随着业务量增长，</w:t>
      </w:r>
      <w:r w:rsidR="00E200F5" w:rsidRPr="008020B5">
        <w:rPr>
          <w:rFonts w:hint="eastAsia"/>
          <w:color w:val="4A4A4A"/>
        </w:rPr>
        <w:t>中心化的</w:t>
      </w:r>
      <w:r w:rsidR="00B35389" w:rsidRPr="008020B5">
        <w:rPr>
          <w:color w:val="4A4A4A"/>
        </w:rPr>
        <w:t>云存储</w:t>
      </w:r>
      <w:r w:rsidR="00E200F5" w:rsidRPr="008020B5">
        <w:rPr>
          <w:rFonts w:hint="eastAsia"/>
          <w:color w:val="4A4A4A"/>
        </w:rPr>
        <w:t>架构来提供数据存取服务是昂贵和低效的</w:t>
      </w:r>
      <w:r w:rsidR="00B35389">
        <w:rPr>
          <w:color w:val="4A4A4A"/>
        </w:rPr>
        <w:t>，同时</w:t>
      </w:r>
      <w:r w:rsidR="00B35389" w:rsidRPr="008020B5">
        <w:rPr>
          <w:rFonts w:hint="eastAsia"/>
          <w:color w:val="4A4A4A"/>
        </w:rPr>
        <w:t>数据中心消耗了全球</w:t>
      </w:r>
      <w:r w:rsidR="00821B44">
        <w:rPr>
          <w:color w:val="4A4A4A"/>
        </w:rPr>
        <w:t>约</w:t>
      </w:r>
      <w:hyperlink r:id="rId19" w:tgtFrame="_blank" w:history="1">
        <w:r w:rsidR="00B35389" w:rsidRPr="008020B5">
          <w:rPr>
            <w:rFonts w:hint="eastAsia"/>
            <w:color w:val="4A4A4A"/>
          </w:rPr>
          <w:t>1.1%</w:t>
        </w:r>
        <w:r w:rsidR="00B35389">
          <w:rPr>
            <w:color w:val="4A4A4A"/>
          </w:rPr>
          <w:t>-</w:t>
        </w:r>
        <w:r w:rsidR="00B35389" w:rsidRPr="008020B5">
          <w:rPr>
            <w:rFonts w:hint="eastAsia"/>
            <w:color w:val="4A4A4A"/>
          </w:rPr>
          <w:t>1.5%</w:t>
        </w:r>
        <w:r w:rsidR="00B35389" w:rsidRPr="008020B5">
          <w:rPr>
            <w:rFonts w:hint="eastAsia"/>
            <w:color w:val="4A4A4A"/>
          </w:rPr>
          <w:t>的电力</w:t>
        </w:r>
      </w:hyperlink>
      <w:r w:rsidR="00B35389" w:rsidRPr="008020B5">
        <w:rPr>
          <w:rFonts w:hint="eastAsia"/>
          <w:color w:val="4A4A4A"/>
        </w:rPr>
        <w:t>（并且以每年</w:t>
      </w:r>
      <w:r w:rsidR="00B35389" w:rsidRPr="008020B5">
        <w:rPr>
          <w:rFonts w:hint="eastAsia"/>
          <w:color w:val="4A4A4A"/>
        </w:rPr>
        <w:t>60%</w:t>
      </w:r>
      <w:r w:rsidR="00B35389" w:rsidRPr="008020B5">
        <w:rPr>
          <w:rFonts w:hint="eastAsia"/>
          <w:color w:val="4A4A4A"/>
        </w:rPr>
        <w:t>的速度增长）</w:t>
      </w:r>
      <w:r w:rsidR="00B35389" w:rsidRPr="008020B5">
        <w:rPr>
          <w:color w:val="4A4A4A"/>
        </w:rPr>
        <w:t>。</w:t>
      </w:r>
      <w:r w:rsidR="00B07188" w:rsidRPr="008020B5">
        <w:rPr>
          <w:rFonts w:hint="eastAsia"/>
          <w:color w:val="4A4A4A"/>
        </w:rPr>
        <w:t>用户账号和密码被盗的新闻屡见不鲜，已经证明在这种架构下，用户资料的安全性几乎是不可能的。</w:t>
      </w:r>
      <w:r w:rsidR="00B07188" w:rsidRPr="008020B5">
        <w:rPr>
          <w:color w:val="4A4A4A"/>
        </w:rPr>
        <w:t>数据中心成为了互联网的瓶颈</w:t>
      </w:r>
      <w:r w:rsidR="00B07188" w:rsidRPr="008020B5">
        <w:rPr>
          <w:rFonts w:hint="eastAsia"/>
          <w:color w:val="4A4A4A"/>
        </w:rPr>
        <w:t>。</w:t>
      </w:r>
      <w:r w:rsidR="0009052A">
        <w:rPr>
          <w:color w:val="4A4A4A"/>
        </w:rPr>
        <w:t>而采用</w:t>
      </w:r>
      <w:r w:rsidR="0009052A">
        <w:rPr>
          <w:rFonts w:hint="eastAsia"/>
          <w:color w:val="4A4A4A"/>
        </w:rPr>
        <w:t>去</w:t>
      </w:r>
      <w:r w:rsidR="0009052A">
        <w:rPr>
          <w:color w:val="4A4A4A"/>
        </w:rPr>
        <w:t>中心</w:t>
      </w:r>
      <w:r w:rsidR="0009052A">
        <w:rPr>
          <w:rFonts w:hint="eastAsia"/>
          <w:color w:val="4A4A4A"/>
        </w:rPr>
        <w:t>化</w:t>
      </w:r>
      <w:r w:rsidR="0009052A">
        <w:rPr>
          <w:color w:val="4A4A4A"/>
        </w:rPr>
        <w:t>的存储成本</w:t>
      </w:r>
      <w:r w:rsidR="00A26715">
        <w:rPr>
          <w:color w:val="4A4A4A"/>
        </w:rPr>
        <w:t>却</w:t>
      </w:r>
      <w:r w:rsidR="0009052A">
        <w:rPr>
          <w:color w:val="4A4A4A"/>
        </w:rPr>
        <w:t>只有中心化存储</w:t>
      </w:r>
      <w:r w:rsidR="00620DA0">
        <w:rPr>
          <w:color w:val="4A4A4A"/>
        </w:rPr>
        <w:t>的</w:t>
      </w:r>
      <w:r w:rsidR="00620DA0" w:rsidRPr="00213768">
        <w:rPr>
          <w:rFonts w:hint="eastAsia"/>
          <w:color w:val="4A4A4A"/>
        </w:rPr>
        <w:t>1/100~1/10</w:t>
      </w:r>
      <w:r w:rsidR="00620DA0">
        <w:rPr>
          <w:color w:val="4A4A4A"/>
        </w:rPr>
        <w:t>，</w:t>
      </w:r>
      <w:r w:rsidR="00620DA0">
        <w:rPr>
          <w:rFonts w:hint="eastAsia"/>
          <w:color w:val="4A4A4A"/>
        </w:rPr>
        <w:t>一旦</w:t>
      </w:r>
      <w:r w:rsidR="00620DA0">
        <w:rPr>
          <w:color w:val="4A4A4A"/>
        </w:rPr>
        <w:t>去中心化存储系统是完全自动化的，</w:t>
      </w:r>
      <w:r w:rsidR="00620DA0">
        <w:rPr>
          <w:rFonts w:hint="eastAsia"/>
          <w:color w:val="4A4A4A"/>
        </w:rPr>
        <w:t>云</w:t>
      </w:r>
      <w:r w:rsidR="00620DA0">
        <w:rPr>
          <w:color w:val="4A4A4A"/>
        </w:rPr>
        <w:t>存储价格最终会降至</w:t>
      </w:r>
      <w:r w:rsidR="00620DA0">
        <w:rPr>
          <w:color w:val="4A4A4A"/>
        </w:rPr>
        <w:t>0</w:t>
      </w:r>
      <w:r w:rsidR="00620DA0" w:rsidRPr="00213768">
        <w:rPr>
          <w:rFonts w:hint="eastAsia"/>
          <w:color w:val="4A4A4A"/>
        </w:rPr>
        <w:t>。</w:t>
      </w:r>
      <w:r w:rsidR="004F5367">
        <w:rPr>
          <w:color w:val="4A4A4A"/>
        </w:rPr>
        <w:t>如同</w:t>
      </w:r>
      <w:r w:rsidR="004F5367">
        <w:rPr>
          <w:color w:val="4A4A4A"/>
        </w:rPr>
        <w:t>uber</w:t>
      </w:r>
      <w:r w:rsidR="004F5367">
        <w:rPr>
          <w:color w:val="4A4A4A"/>
        </w:rPr>
        <w:t>一样，通过基于去中心化云存储平台，</w:t>
      </w:r>
      <w:r w:rsidR="004F5367">
        <w:rPr>
          <w:rFonts w:hint="eastAsia"/>
          <w:color w:val="4A4A4A"/>
        </w:rPr>
        <w:t>你</w:t>
      </w:r>
      <w:r w:rsidR="004F5367">
        <w:rPr>
          <w:color w:val="4A4A4A"/>
        </w:rPr>
        <w:t>也可以出租额外的硬盘空间，</w:t>
      </w:r>
      <w:r w:rsidR="004F5367">
        <w:rPr>
          <w:rFonts w:hint="eastAsia"/>
          <w:color w:val="4A4A4A"/>
        </w:rPr>
        <w:t>并获得</w:t>
      </w:r>
      <w:r w:rsidR="004F5367">
        <w:rPr>
          <w:color w:val="4A4A4A"/>
        </w:rPr>
        <w:t>相应的回报。</w:t>
      </w:r>
      <w:r w:rsidR="00F022B7" w:rsidRPr="00213768">
        <w:rPr>
          <w:rFonts w:hint="eastAsia"/>
          <w:color w:val="4A4A4A"/>
        </w:rPr>
        <w:t>例如</w:t>
      </w:r>
      <w:r w:rsidR="00F022B7" w:rsidRPr="00213768">
        <w:rPr>
          <w:rFonts w:hint="eastAsia"/>
          <w:color w:val="4A4A4A"/>
        </w:rPr>
        <w:t>Storj</w:t>
      </w:r>
      <w:r w:rsidR="00F022B7" w:rsidRPr="00213768">
        <w:rPr>
          <w:rFonts w:hint="eastAsia"/>
          <w:color w:val="4A4A4A"/>
        </w:rPr>
        <w:t>、</w:t>
      </w:r>
      <w:r w:rsidR="008B46E2">
        <w:rPr>
          <w:color w:val="4A4A4A"/>
        </w:rPr>
        <w:t>Enigma</w:t>
      </w:r>
      <w:r w:rsidR="008B46E2">
        <w:rPr>
          <w:color w:val="4A4A4A"/>
        </w:rPr>
        <w:t>、</w:t>
      </w:r>
      <w:r w:rsidR="00F022B7" w:rsidRPr="00213768">
        <w:rPr>
          <w:rFonts w:hint="eastAsia"/>
          <w:color w:val="4A4A4A"/>
        </w:rPr>
        <w:t>Maidsafe</w:t>
      </w:r>
      <w:r w:rsidR="00D47829">
        <w:rPr>
          <w:color w:val="4A4A4A"/>
        </w:rPr>
        <w:t>这类</w:t>
      </w:r>
      <w:r w:rsidR="00D47829">
        <w:rPr>
          <w:rFonts w:hint="eastAsia"/>
          <w:color w:val="4A4A4A"/>
        </w:rPr>
        <w:t>的平台</w:t>
      </w:r>
      <w:r w:rsidR="00F022B7" w:rsidRPr="00213768">
        <w:rPr>
          <w:rFonts w:hint="eastAsia"/>
          <w:color w:val="4A4A4A"/>
        </w:rPr>
        <w:t>都</w:t>
      </w:r>
      <w:r w:rsidR="00D47829">
        <w:rPr>
          <w:rFonts w:hint="eastAsia"/>
          <w:color w:val="4A4A4A"/>
        </w:rPr>
        <w:t>已经</w:t>
      </w:r>
      <w:r w:rsidR="00F022B7" w:rsidRPr="00213768">
        <w:rPr>
          <w:rFonts w:hint="eastAsia"/>
          <w:color w:val="4A4A4A"/>
        </w:rPr>
        <w:t>实现了。</w:t>
      </w:r>
    </w:p>
    <w:p w14:paraId="07F6C687" w14:textId="1CA76B7E" w:rsidR="00852004" w:rsidRPr="004202AA" w:rsidRDefault="00852004" w:rsidP="00E44E5E">
      <w:pPr>
        <w:pStyle w:val="a7"/>
        <w:shd w:val="clear" w:color="auto" w:fill="FFFFFF"/>
        <w:spacing w:before="0" w:beforeAutospacing="0" w:after="0" w:afterAutospacing="0" w:line="450" w:lineRule="atLeast"/>
        <w:ind w:firstLine="420"/>
        <w:rPr>
          <w:color w:val="4A4A4A"/>
        </w:rPr>
      </w:pPr>
      <w:r w:rsidRPr="004202AA">
        <w:rPr>
          <w:color w:val="4A4A4A"/>
        </w:rPr>
        <w:t>区块链是一种新型的去中心化协议，</w:t>
      </w:r>
      <w:r w:rsidRPr="004202AA">
        <w:rPr>
          <w:rFonts w:hint="eastAsia"/>
          <w:color w:val="4A4A4A"/>
        </w:rPr>
        <w:t>能</w:t>
      </w:r>
      <w:r w:rsidRPr="004202AA">
        <w:rPr>
          <w:color w:val="4A4A4A"/>
        </w:rPr>
        <w:t>安全地存储交易或其他</w:t>
      </w:r>
      <w:r w:rsidRPr="004202AA">
        <w:rPr>
          <w:rFonts w:hint="eastAsia"/>
          <w:color w:val="4A4A4A"/>
        </w:rPr>
        <w:t>数据</w:t>
      </w:r>
      <w:r w:rsidRPr="004202AA">
        <w:rPr>
          <w:color w:val="4A4A4A"/>
        </w:rPr>
        <w:t>，</w:t>
      </w:r>
      <w:r w:rsidRPr="004202AA">
        <w:rPr>
          <w:rFonts w:hint="eastAsia"/>
          <w:color w:val="4A4A4A"/>
        </w:rPr>
        <w:t>并且</w:t>
      </w:r>
      <w:r w:rsidRPr="004202AA">
        <w:rPr>
          <w:color w:val="4A4A4A"/>
        </w:rPr>
        <w:t>无需任何任何中心化机构的审核</w:t>
      </w:r>
      <w:r w:rsidR="00887572">
        <w:rPr>
          <w:color w:val="4A4A4A"/>
        </w:rPr>
        <w:t>监管</w:t>
      </w:r>
      <w:r w:rsidRPr="004202AA">
        <w:rPr>
          <w:color w:val="4A4A4A"/>
        </w:rPr>
        <w:t>。</w:t>
      </w:r>
      <w:r w:rsidRPr="004202AA">
        <w:rPr>
          <w:rFonts w:hint="eastAsia"/>
          <w:color w:val="4A4A4A"/>
        </w:rPr>
        <w:t>一种</w:t>
      </w:r>
      <w:r w:rsidRPr="004202AA">
        <w:rPr>
          <w:color w:val="4A4A4A"/>
        </w:rPr>
        <w:t>新型的</w:t>
      </w:r>
      <w:r w:rsidRPr="004202AA">
        <w:rPr>
          <w:rFonts w:hint="eastAsia"/>
          <w:color w:val="4A4A4A"/>
        </w:rPr>
        <w:t>云</w:t>
      </w:r>
      <w:r w:rsidRPr="004202AA">
        <w:rPr>
          <w:color w:val="4A4A4A"/>
        </w:rPr>
        <w:t>计算平台，运行于区块链的基础</w:t>
      </w:r>
      <w:r w:rsidRPr="004202AA">
        <w:rPr>
          <w:rFonts w:hint="eastAsia"/>
          <w:color w:val="4A4A4A"/>
        </w:rPr>
        <w:t>设施</w:t>
      </w:r>
      <w:r w:rsidR="00071FCE" w:rsidRPr="004202AA">
        <w:rPr>
          <w:color w:val="4A4A4A"/>
        </w:rPr>
        <w:t>当</w:t>
      </w:r>
      <w:r w:rsidR="00071FCE">
        <w:rPr>
          <w:color w:val="4A4A4A"/>
        </w:rPr>
        <w:t>中</w:t>
      </w:r>
      <w:r w:rsidRPr="004202AA">
        <w:rPr>
          <w:color w:val="4A4A4A"/>
        </w:rPr>
        <w:t>，</w:t>
      </w:r>
      <w:r w:rsidRPr="004202AA">
        <w:rPr>
          <w:rFonts w:hint="eastAsia"/>
          <w:color w:val="4A4A4A"/>
        </w:rPr>
        <w:t>无需</w:t>
      </w:r>
      <w:r w:rsidRPr="004202AA">
        <w:rPr>
          <w:color w:val="4A4A4A"/>
        </w:rPr>
        <w:t>假设任何服务器。对于区块链，除了把它当个账本来确认交易，我们也可以认为它是由计算设备所组成的网络基础设施。但我们也不应把它理解为传统意义上的云计算，区块链的基础设施并不替代现有的云计算技术，而是将云计算基础推向了大众。相比于传统的云计算基础设施，区块链云可以</w:t>
      </w:r>
      <w:r w:rsidR="00887572">
        <w:rPr>
          <w:color w:val="4A4A4A"/>
        </w:rPr>
        <w:t>认为</w:t>
      </w:r>
      <w:r w:rsidRPr="004202AA">
        <w:rPr>
          <w:color w:val="4A4A4A"/>
        </w:rPr>
        <w:t>是</w:t>
      </w:r>
      <w:r w:rsidR="00887572">
        <w:rPr>
          <w:color w:val="4A4A4A"/>
        </w:rPr>
        <w:t>“</w:t>
      </w:r>
      <w:r w:rsidRPr="004202AA">
        <w:rPr>
          <w:color w:val="4A4A4A"/>
        </w:rPr>
        <w:t>瘦云</w:t>
      </w:r>
      <w:r w:rsidR="00887572">
        <w:rPr>
          <w:color w:val="4A4A4A"/>
        </w:rPr>
        <w:t>”</w:t>
      </w:r>
      <w:r w:rsidRPr="004202AA">
        <w:rPr>
          <w:color w:val="4A4A4A"/>
        </w:rPr>
        <w:t>。因此它更适合运行一种叫做智能合约的程序，我们可以将智能合约理解为运行于区块链中</w:t>
      </w:r>
      <w:r w:rsidRPr="004202AA">
        <w:rPr>
          <w:color w:val="4A4A4A"/>
        </w:rPr>
        <w:t>“</w:t>
      </w:r>
      <w:r w:rsidRPr="004202AA">
        <w:rPr>
          <w:color w:val="4A4A4A"/>
        </w:rPr>
        <w:t>虚拟机</w:t>
      </w:r>
      <w:r w:rsidRPr="004202AA">
        <w:rPr>
          <w:color w:val="4A4A4A"/>
        </w:rPr>
        <w:t>”</w:t>
      </w:r>
      <w:r w:rsidRPr="004202AA">
        <w:rPr>
          <w:color w:val="4A4A4A"/>
        </w:rPr>
        <w:t>上的商业逻辑。显然虚拟机这个名字是从传统云计算中借用来的，其实它就是这些去中心化的计算机所组成的虚拟网络，这些计算机由区块链的共识机制联系在一起，这一共识就是：执行特定的计算机程序。</w:t>
      </w:r>
    </w:p>
    <w:p w14:paraId="076B68B0" w14:textId="5D56AA45" w:rsidR="00852004" w:rsidRPr="004202AA" w:rsidRDefault="00852004" w:rsidP="00E44E5E">
      <w:pPr>
        <w:pStyle w:val="a7"/>
        <w:shd w:val="clear" w:color="auto" w:fill="FFFFFF"/>
        <w:spacing w:before="0" w:beforeAutospacing="0" w:after="0" w:afterAutospacing="0" w:line="450" w:lineRule="atLeast"/>
        <w:ind w:firstLine="420"/>
        <w:rPr>
          <w:color w:val="4A4A4A"/>
        </w:rPr>
      </w:pPr>
      <w:r w:rsidRPr="004202AA">
        <w:rPr>
          <w:color w:val="4A4A4A"/>
        </w:rPr>
        <w:t>我们可以与传统云计算虚拟机上运行程序的开销做一个对比。在亚马逊</w:t>
      </w:r>
      <w:r w:rsidRPr="004202AA">
        <w:rPr>
          <w:color w:val="4A4A4A"/>
        </w:rPr>
        <w:t>AWS</w:t>
      </w:r>
      <w:r w:rsidRPr="004202AA">
        <w:rPr>
          <w:color w:val="4A4A4A"/>
        </w:rPr>
        <w:t>这样的云平台上运行一个应用时，收费是根据运算时间、存储、数据传输和计算速度共同决定的。而对</w:t>
      </w:r>
      <w:hyperlink r:id="rId20" w:history="1">
        <w:r w:rsidRPr="004202AA">
          <w:rPr>
            <w:color w:val="4A4A4A"/>
          </w:rPr>
          <w:t>以太坊</w:t>
        </w:r>
      </w:hyperlink>
      <w:r w:rsidRPr="004202AA">
        <w:rPr>
          <w:color w:val="4A4A4A"/>
        </w:rPr>
        <w:t>这样的平台来说，你的逻辑运行于物理服务器中，但你其实</w:t>
      </w:r>
      <w:r w:rsidR="00D80074">
        <w:rPr>
          <w:color w:val="4A4A4A"/>
        </w:rPr>
        <w:t>无</w:t>
      </w:r>
      <w:r w:rsidRPr="004202AA">
        <w:rPr>
          <w:color w:val="4A4A4A"/>
        </w:rPr>
        <w:t>需要关心这些服务器如何</w:t>
      </w:r>
      <w:r w:rsidR="00585374">
        <w:rPr>
          <w:color w:val="4A4A4A"/>
        </w:rPr>
        <w:t>运行</w:t>
      </w:r>
      <w:r w:rsidRPr="004202AA">
        <w:rPr>
          <w:color w:val="4A4A4A"/>
        </w:rPr>
        <w:t>，因为其他用户，也就是俗称的矿工正在帮你打理着服务器。这是一个类似于众包的过程，矿工们根据自己硬件的使用而获得报酬。因此，区块链云可说是有一种微型价值定价，它通过一个加密的交易确认和状态变换的记录层实现了传统云计算架构的</w:t>
      </w:r>
      <w:r w:rsidR="003437EB">
        <w:rPr>
          <w:color w:val="4A4A4A"/>
        </w:rPr>
        <w:t>扁平</w:t>
      </w:r>
      <w:r w:rsidRPr="004202AA">
        <w:rPr>
          <w:color w:val="4A4A4A"/>
        </w:rPr>
        <w:t>化。</w:t>
      </w:r>
    </w:p>
    <w:p w14:paraId="3A17FFA3" w14:textId="401DBA14" w:rsidR="001367A3" w:rsidRPr="001367A3" w:rsidRDefault="00852004" w:rsidP="008020B5">
      <w:pPr>
        <w:pStyle w:val="a7"/>
        <w:shd w:val="clear" w:color="auto" w:fill="FFFFFF"/>
        <w:spacing w:before="0" w:beforeAutospacing="0" w:after="0" w:afterAutospacing="0" w:line="450" w:lineRule="atLeast"/>
        <w:ind w:firstLine="420"/>
      </w:pPr>
      <w:r w:rsidRPr="004202AA">
        <w:rPr>
          <w:color w:val="4A4A4A"/>
        </w:rPr>
        <w:lastRenderedPageBreak/>
        <w:t>在这个新的架构之上运行应用还有一项挑战：需要修改你的应用</w:t>
      </w:r>
      <w:r w:rsidR="005F405F">
        <w:rPr>
          <w:color w:val="4A4A4A"/>
        </w:rPr>
        <w:t>，</w:t>
      </w:r>
      <w:r w:rsidR="005F405F">
        <w:rPr>
          <w:rFonts w:hint="eastAsia"/>
          <w:color w:val="4A4A4A"/>
        </w:rPr>
        <w:t>并</w:t>
      </w:r>
      <w:r w:rsidRPr="004202AA">
        <w:rPr>
          <w:color w:val="4A4A4A"/>
        </w:rPr>
        <w:t>遵守基于区块链的</w:t>
      </w:r>
      <w:r w:rsidRPr="004202AA">
        <w:rPr>
          <w:color w:val="4A4A4A"/>
        </w:rPr>
        <w:t>Web 3.0</w:t>
      </w:r>
      <w:r w:rsidRPr="004202AA">
        <w:rPr>
          <w:color w:val="4A4A4A"/>
        </w:rPr>
        <w:t>架构。我们以太坊来</w:t>
      </w:r>
      <w:r w:rsidR="005F405F">
        <w:rPr>
          <w:color w:val="4A4A4A"/>
        </w:rPr>
        <w:t>为例</w:t>
      </w:r>
      <w:r w:rsidRPr="004202AA">
        <w:rPr>
          <w:color w:val="4A4A4A"/>
        </w:rPr>
        <w:t>，一个三层的</w:t>
      </w:r>
      <w:r w:rsidRPr="004202AA">
        <w:rPr>
          <w:color w:val="4A4A4A"/>
        </w:rPr>
        <w:t>Web3.0</w:t>
      </w:r>
      <w:r w:rsidRPr="004202AA">
        <w:rPr>
          <w:color w:val="4A4A4A"/>
        </w:rPr>
        <w:t>架构包括：</w:t>
      </w:r>
      <w:r w:rsidRPr="004202AA">
        <w:rPr>
          <w:color w:val="4A4A4A"/>
        </w:rPr>
        <w:t>1</w:t>
      </w:r>
      <w:r w:rsidRPr="004202AA">
        <w:rPr>
          <w:color w:val="4A4A4A"/>
        </w:rPr>
        <w:t>）先进的浏览器作为客户端；</w:t>
      </w:r>
      <w:r w:rsidRPr="004202AA">
        <w:rPr>
          <w:color w:val="4A4A4A"/>
        </w:rPr>
        <w:t>2</w:t>
      </w:r>
      <w:r w:rsidRPr="004202AA">
        <w:rPr>
          <w:color w:val="4A4A4A"/>
        </w:rPr>
        <w:t>）区块链作为共享的资源；</w:t>
      </w:r>
      <w:r w:rsidRPr="004202AA">
        <w:rPr>
          <w:color w:val="4A4A4A"/>
        </w:rPr>
        <w:t>3</w:t>
      </w:r>
      <w:r w:rsidRPr="004202AA">
        <w:rPr>
          <w:color w:val="4A4A4A"/>
        </w:rPr>
        <w:t>）由计算机组成的虚拟网络以去中心化的方式运行着商业逻辑。这一范式实际上就是加密去中心化计算发展方向的一个例子，它也是现在的网络应用架构的一个变形。</w:t>
      </w:r>
    </w:p>
    <w:p w14:paraId="2FAC4B44" w14:textId="77777777" w:rsidR="007C5D93" w:rsidRDefault="007C5D93" w:rsidP="007C5D93"/>
    <w:p w14:paraId="7FD03CE0" w14:textId="365BE0EC" w:rsidR="007C5D93" w:rsidRDefault="007C5D93" w:rsidP="007C5D93">
      <w:pPr>
        <w:pStyle w:val="3"/>
      </w:pPr>
      <w:r>
        <w:t>3.8.2</w:t>
      </w:r>
      <w:r w:rsidR="002F692D">
        <w:t>应用案例</w:t>
      </w:r>
    </w:p>
    <w:p w14:paraId="32D6C877" w14:textId="59BA5C17" w:rsidR="003715C8" w:rsidRDefault="00521437" w:rsidP="00206A78">
      <w:pPr>
        <w:pStyle w:val="a7"/>
        <w:shd w:val="clear" w:color="auto" w:fill="FFFFFF"/>
        <w:spacing w:before="0" w:beforeAutospacing="0" w:after="0" w:afterAutospacing="0" w:line="450" w:lineRule="atLeast"/>
        <w:ind w:firstLine="420"/>
        <w:rPr>
          <w:color w:val="4A4A4A"/>
        </w:rPr>
      </w:pPr>
      <w:r w:rsidRPr="00206A78">
        <w:rPr>
          <w:color w:val="4A4A4A"/>
        </w:rPr>
        <w:t>S</w:t>
      </w:r>
      <w:r w:rsidRPr="004202AA">
        <w:rPr>
          <w:color w:val="4A4A4A"/>
        </w:rPr>
        <w:t>ia</w:t>
      </w:r>
      <w:r w:rsidRPr="004202AA">
        <w:rPr>
          <w:color w:val="4A4A4A"/>
        </w:rPr>
        <w:t>是分布式文件云存储服务运营商，</w:t>
      </w:r>
      <w:r w:rsidR="00E44E5E">
        <w:rPr>
          <w:color w:val="4A4A4A"/>
        </w:rPr>
        <w:t>其</w:t>
      </w:r>
      <w:r w:rsidRPr="004202AA">
        <w:rPr>
          <w:color w:val="4A4A4A"/>
        </w:rPr>
        <w:t>发布</w:t>
      </w:r>
      <w:r w:rsidR="00E44E5E">
        <w:rPr>
          <w:color w:val="4A4A4A"/>
        </w:rPr>
        <w:t>的</w:t>
      </w:r>
      <w:r w:rsidRPr="004202AA">
        <w:rPr>
          <w:color w:val="4A4A4A"/>
        </w:rPr>
        <w:t>一款数据存储协作云服务，这项服务是基于区块链的，具有自动化点对点的特性，允许用户在可靠的安全协议下定制存储计划。类似于去中心化的存储项目</w:t>
      </w:r>
      <w:r w:rsidRPr="004202AA">
        <w:rPr>
          <w:color w:val="4A4A4A"/>
        </w:rPr>
        <w:t>Filecoin</w:t>
      </w:r>
      <w:r w:rsidRPr="004202AA">
        <w:rPr>
          <w:color w:val="4A4A4A"/>
        </w:rPr>
        <w:t>和</w:t>
      </w:r>
      <w:r w:rsidRPr="004202AA">
        <w:rPr>
          <w:color w:val="4A4A4A"/>
        </w:rPr>
        <w:t>Storj</w:t>
      </w:r>
      <w:r w:rsidRPr="004202AA">
        <w:rPr>
          <w:color w:val="4A4A4A"/>
        </w:rPr>
        <w:t>，</w:t>
      </w:r>
      <w:r w:rsidRPr="004202AA">
        <w:rPr>
          <w:color w:val="4A4A4A"/>
        </w:rPr>
        <w:t>Sia</w:t>
      </w:r>
      <w:r w:rsidRPr="004202AA">
        <w:rPr>
          <w:color w:val="4A4A4A"/>
        </w:rPr>
        <w:t>的目标是建立一个非信任的、具有容错能力的文件存储服务。</w:t>
      </w:r>
    </w:p>
    <w:p w14:paraId="37AF7804" w14:textId="69EB59A6" w:rsidR="003715C8" w:rsidRDefault="00521437" w:rsidP="00206A78">
      <w:pPr>
        <w:pStyle w:val="a7"/>
        <w:shd w:val="clear" w:color="auto" w:fill="FFFFFF"/>
        <w:spacing w:before="0" w:beforeAutospacing="0" w:after="0" w:afterAutospacing="0" w:line="450" w:lineRule="atLeast"/>
        <w:rPr>
          <w:color w:val="4A4A4A"/>
        </w:rPr>
      </w:pPr>
      <w:r w:rsidRPr="004202AA">
        <w:rPr>
          <w:color w:val="4A4A4A"/>
        </w:rPr>
        <w:t>Sia</w:t>
      </w:r>
      <w:r w:rsidRPr="004202AA">
        <w:rPr>
          <w:color w:val="4A4A4A"/>
        </w:rPr>
        <w:t>平台存储有个人和用户数据，分散存储在众多节点上，可以被自动化智能合约追踪。文件由多阶段进程提供保护，并且由加密算法</w:t>
      </w:r>
      <w:r w:rsidRPr="004202AA">
        <w:rPr>
          <w:color w:val="4A4A4A"/>
        </w:rPr>
        <w:t>Twofish</w:t>
      </w:r>
      <w:r w:rsidRPr="004202AA">
        <w:rPr>
          <w:color w:val="4A4A4A"/>
        </w:rPr>
        <w:t>加密。平台的强大功能建立在</w:t>
      </w:r>
      <w:r w:rsidRPr="004202AA">
        <w:rPr>
          <w:color w:val="4A4A4A"/>
        </w:rPr>
        <w:t>RS</w:t>
      </w:r>
      <w:r w:rsidRPr="004202AA">
        <w:rPr>
          <w:color w:val="4A4A4A"/>
        </w:rPr>
        <w:t>分布式文件系统上。所有用户数据在进入</w:t>
      </w:r>
      <w:r w:rsidRPr="004202AA">
        <w:rPr>
          <w:color w:val="4A4A4A"/>
        </w:rPr>
        <w:t>Sia</w:t>
      </w:r>
      <w:r w:rsidRPr="004202AA">
        <w:rPr>
          <w:color w:val="4A4A4A"/>
        </w:rPr>
        <w:t>客户端的时候都被分割成很多小块，只留下用户恢复原始数据的少数片段。敏感用户信息块被压缩到</w:t>
      </w:r>
      <w:r w:rsidRPr="004202AA">
        <w:rPr>
          <w:color w:val="4A4A4A"/>
        </w:rPr>
        <w:t>4M</w:t>
      </w:r>
      <w:r w:rsidRPr="004202AA">
        <w:rPr>
          <w:color w:val="4A4A4A"/>
        </w:rPr>
        <w:t>，用于保护用户隐私。最后，每个压缩块又使用客户端的秘钥进行加密。安全协议用来防止黑客攻克</w:t>
      </w:r>
      <w:r w:rsidRPr="004202AA">
        <w:rPr>
          <w:color w:val="4A4A4A"/>
        </w:rPr>
        <w:t>Sia</w:t>
      </w:r>
      <w:r w:rsidRPr="004202AA">
        <w:rPr>
          <w:color w:val="4A4A4A"/>
        </w:rPr>
        <w:t>平台并窃取用户数据。主机接收到一个加密的二进制块，并且没有关于文件其它部分的信息。即便是黑客们发现了，他们也仍然需要破解众多的加密密钥用以恢复文件。</w:t>
      </w:r>
    </w:p>
    <w:p w14:paraId="23A4C639" w14:textId="2555A9F8" w:rsidR="00884F28" w:rsidRDefault="00521437" w:rsidP="00206A78">
      <w:pPr>
        <w:pStyle w:val="a7"/>
        <w:shd w:val="clear" w:color="auto" w:fill="FFFFFF"/>
        <w:spacing w:before="0" w:beforeAutospacing="0" w:after="0" w:afterAutospacing="0" w:line="450" w:lineRule="atLeast"/>
        <w:ind w:firstLine="420"/>
        <w:rPr>
          <w:color w:val="4A4A4A"/>
        </w:rPr>
      </w:pPr>
      <w:r w:rsidRPr="004202AA">
        <w:rPr>
          <w:color w:val="4A4A4A"/>
        </w:rPr>
        <w:t>Sia</w:t>
      </w:r>
      <w:r w:rsidRPr="004202AA">
        <w:rPr>
          <w:color w:val="4A4A4A"/>
        </w:rPr>
        <w:t>平台严格而复杂的加密和去中心化分布式文件系统可被用于去中心化应用开发。它的</w:t>
      </w:r>
      <w:r w:rsidRPr="004202AA">
        <w:rPr>
          <w:color w:val="4A4A4A"/>
        </w:rPr>
        <w:t>API</w:t>
      </w:r>
      <w:r w:rsidRPr="004202AA">
        <w:rPr>
          <w:color w:val="4A4A4A"/>
        </w:rPr>
        <w:t>使得开发者可以直接在</w:t>
      </w:r>
      <w:r w:rsidRPr="004202AA">
        <w:rPr>
          <w:color w:val="4A4A4A"/>
        </w:rPr>
        <w:t>Sia</w:t>
      </w:r>
      <w:r w:rsidRPr="004202AA">
        <w:rPr>
          <w:color w:val="4A4A4A"/>
        </w:rPr>
        <w:t>客户端存储文件，允许第三方应用用户直接访问他们的客户化数据存储系统，并且不需要改变原来的客户端。</w:t>
      </w:r>
      <w:r w:rsidRPr="004202AA">
        <w:rPr>
          <w:color w:val="4A4A4A"/>
        </w:rPr>
        <w:br/>
      </w:r>
      <w:r w:rsidRPr="004202AA">
        <w:rPr>
          <w:color w:val="4A4A4A"/>
        </w:rPr>
        <w:br/>
      </w:r>
      <w:r w:rsidRPr="004202AA">
        <w:rPr>
          <w:color w:val="4A4A4A"/>
        </w:rPr>
        <w:t>这家公司也发布了与</w:t>
      </w:r>
      <w:r w:rsidRPr="004202AA">
        <w:rPr>
          <w:color w:val="4A4A4A"/>
        </w:rPr>
        <w:t>Crypti</w:t>
      </w:r>
      <w:r w:rsidRPr="004202AA">
        <w:rPr>
          <w:color w:val="4A4A4A"/>
        </w:rPr>
        <w:t>合作的消息，</w:t>
      </w:r>
      <w:r w:rsidRPr="004202AA">
        <w:rPr>
          <w:color w:val="4A4A4A"/>
        </w:rPr>
        <w:t>Crypti</w:t>
      </w:r>
      <w:r w:rsidRPr="004202AA">
        <w:rPr>
          <w:color w:val="4A4A4A"/>
        </w:rPr>
        <w:t>是灵活的后台应用开发平台。在这项合作中，</w:t>
      </w:r>
      <w:r w:rsidRPr="004202AA">
        <w:rPr>
          <w:color w:val="4A4A4A"/>
        </w:rPr>
        <w:t>Crypti</w:t>
      </w:r>
      <w:r w:rsidRPr="004202AA">
        <w:rPr>
          <w:color w:val="4A4A4A"/>
        </w:rPr>
        <w:t>的工程师可以集成</w:t>
      </w:r>
      <w:r w:rsidRPr="004202AA">
        <w:rPr>
          <w:color w:val="4A4A4A"/>
        </w:rPr>
        <w:t xml:space="preserve">Sia </w:t>
      </w:r>
      <w:r w:rsidRPr="004202AA">
        <w:rPr>
          <w:color w:val="4A4A4A"/>
        </w:rPr>
        <w:t>的</w:t>
      </w:r>
      <w:r w:rsidRPr="004202AA">
        <w:rPr>
          <w:color w:val="4A4A4A"/>
        </w:rPr>
        <w:t>API</w:t>
      </w:r>
      <w:r w:rsidRPr="004202AA">
        <w:rPr>
          <w:color w:val="4A4A4A"/>
        </w:rPr>
        <w:t>，访问</w:t>
      </w:r>
      <w:r w:rsidRPr="004202AA">
        <w:rPr>
          <w:color w:val="4A4A4A"/>
        </w:rPr>
        <w:t>Sia</w:t>
      </w:r>
      <w:r w:rsidRPr="004202AA">
        <w:rPr>
          <w:color w:val="4A4A4A"/>
        </w:rPr>
        <w:t>的数据存储客户端。</w:t>
      </w:r>
      <w:r w:rsidRPr="004202AA">
        <w:rPr>
          <w:color w:val="4A4A4A"/>
        </w:rPr>
        <w:br/>
      </w:r>
      <w:r w:rsidRPr="004202AA">
        <w:rPr>
          <w:color w:val="4A4A4A"/>
        </w:rPr>
        <w:br/>
        <w:t>Sia</w:t>
      </w:r>
      <w:r w:rsidRPr="004202AA">
        <w:rPr>
          <w:color w:val="4A4A4A"/>
        </w:rPr>
        <w:t>团队告诉</w:t>
      </w:r>
      <w:r w:rsidRPr="004202AA">
        <w:rPr>
          <w:color w:val="4A4A4A"/>
        </w:rPr>
        <w:t>Bitcoin Magazine</w:t>
      </w:r>
      <w:r w:rsidRPr="004202AA">
        <w:rPr>
          <w:color w:val="4A4A4A"/>
        </w:rPr>
        <w:t>：</w:t>
      </w:r>
      <w:r w:rsidRPr="004202AA">
        <w:rPr>
          <w:color w:val="4A4A4A"/>
        </w:rPr>
        <w:t>“</w:t>
      </w:r>
      <w:r w:rsidRPr="004202AA">
        <w:rPr>
          <w:color w:val="4A4A4A"/>
        </w:rPr>
        <w:t>作为他们去中心化应用开发的存储层，</w:t>
      </w:r>
      <w:r w:rsidRPr="004202AA">
        <w:rPr>
          <w:color w:val="4A4A4A"/>
        </w:rPr>
        <w:t>Crypti</w:t>
      </w:r>
      <w:r w:rsidRPr="004202AA">
        <w:rPr>
          <w:color w:val="4A4A4A"/>
        </w:rPr>
        <w:t>已经集成了</w:t>
      </w:r>
      <w:r w:rsidRPr="004202AA">
        <w:rPr>
          <w:color w:val="4A4A4A"/>
        </w:rPr>
        <w:t>Sia</w:t>
      </w:r>
      <w:r w:rsidRPr="004202AA">
        <w:rPr>
          <w:color w:val="4A4A4A"/>
        </w:rPr>
        <w:t>。</w:t>
      </w:r>
      <w:r w:rsidRPr="004202AA">
        <w:rPr>
          <w:color w:val="4A4A4A"/>
        </w:rPr>
        <w:t>Sia</w:t>
      </w:r>
      <w:r w:rsidRPr="004202AA">
        <w:rPr>
          <w:color w:val="4A4A4A"/>
        </w:rPr>
        <w:t>提供了</w:t>
      </w:r>
      <w:r w:rsidRPr="004202AA">
        <w:rPr>
          <w:color w:val="4A4A4A"/>
        </w:rPr>
        <w:t>API</w:t>
      </w:r>
      <w:r w:rsidRPr="004202AA">
        <w:rPr>
          <w:color w:val="4A4A4A"/>
        </w:rPr>
        <w:t>，可以上传文件到存储网络。</w:t>
      </w:r>
      <w:r w:rsidRPr="004202AA">
        <w:rPr>
          <w:color w:val="4A4A4A"/>
        </w:rPr>
        <w:t>Crypti</w:t>
      </w:r>
      <w:r w:rsidRPr="004202AA">
        <w:rPr>
          <w:color w:val="4A4A4A"/>
        </w:rPr>
        <w:t>是一</w:t>
      </w:r>
      <w:r w:rsidRPr="004202AA">
        <w:rPr>
          <w:color w:val="4A4A4A"/>
        </w:rPr>
        <w:t xml:space="preserve"> </w:t>
      </w:r>
      <w:r w:rsidRPr="004202AA">
        <w:rPr>
          <w:color w:val="4A4A4A"/>
        </w:rPr>
        <w:t>个灵</w:t>
      </w:r>
      <w:r w:rsidRPr="004202AA">
        <w:rPr>
          <w:color w:val="4A4A4A"/>
        </w:rPr>
        <w:lastRenderedPageBreak/>
        <w:t>活的平台，可以集成多个后台，但是</w:t>
      </w:r>
      <w:r w:rsidRPr="004202AA">
        <w:rPr>
          <w:color w:val="4A4A4A"/>
        </w:rPr>
        <w:t>Sia</w:t>
      </w:r>
      <w:r w:rsidRPr="004202AA">
        <w:rPr>
          <w:color w:val="4A4A4A"/>
        </w:rPr>
        <w:t>是第一个去中心的尝试，允许开发人员创建实实在在的非信任</w:t>
      </w:r>
      <w:r w:rsidRPr="004202AA">
        <w:rPr>
          <w:color w:val="4A4A4A"/>
        </w:rPr>
        <w:t>Crypti</w:t>
      </w:r>
      <w:r w:rsidRPr="004202AA">
        <w:rPr>
          <w:color w:val="4A4A4A"/>
        </w:rPr>
        <w:t>应用。</w:t>
      </w:r>
      <w:r w:rsidRPr="004202AA">
        <w:rPr>
          <w:color w:val="4A4A4A"/>
        </w:rPr>
        <w:t>”</w:t>
      </w:r>
      <w:r w:rsidRPr="004202AA">
        <w:rPr>
          <w:color w:val="4A4A4A"/>
        </w:rPr>
        <w:br/>
      </w:r>
      <w:r w:rsidRPr="004202AA">
        <w:rPr>
          <w:color w:val="4A4A4A"/>
        </w:rPr>
        <w:br/>
      </w:r>
      <w:r w:rsidRPr="004202AA">
        <w:rPr>
          <w:color w:val="4A4A4A"/>
        </w:rPr>
        <w:t>第三方应用和</w:t>
      </w:r>
      <w:r w:rsidRPr="004202AA">
        <w:rPr>
          <w:color w:val="4A4A4A"/>
        </w:rPr>
        <w:t>Sia</w:t>
      </w:r>
      <w:r w:rsidRPr="004202AA">
        <w:rPr>
          <w:color w:val="4A4A4A"/>
        </w:rPr>
        <w:t>平台用户都有权发布在文件存储上的智能合约。这种特性就使得上传者和主机在存储要素上取得共识，包括存储期限、付费计划和总额，并且可以将信息嵌入到区块链中，自动建立一个不可更改的合约。</w:t>
      </w:r>
      <w:r w:rsidRPr="004202AA">
        <w:rPr>
          <w:color w:val="4A4A4A"/>
        </w:rPr>
        <w:br/>
      </w:r>
      <w:r w:rsidRPr="004202AA">
        <w:rPr>
          <w:color w:val="4A4A4A"/>
        </w:rPr>
        <w:br/>
        <w:t>Sia</w:t>
      </w:r>
      <w:r w:rsidRPr="004202AA">
        <w:rPr>
          <w:color w:val="4A4A4A"/>
        </w:rPr>
        <w:t>团队解释道</w:t>
      </w:r>
      <w:r w:rsidRPr="004202AA">
        <w:rPr>
          <w:color w:val="4A4A4A"/>
        </w:rPr>
        <w:t>:“</w:t>
      </w:r>
      <w:r w:rsidRPr="004202AA">
        <w:rPr>
          <w:color w:val="4A4A4A"/>
        </w:rPr>
        <w:t>当合约到期时，主机就会提交一个存储证明到区块链，显示它仍然是合约定义的文件。如何证明是有效的，上传人员的钱将被支付到主机，主机将返回抵押品。但是如果主机提交了无效的证明，或者没有提交证明，所有的钱都将还给上传者。</w:t>
      </w:r>
      <w:r w:rsidRPr="004202AA">
        <w:rPr>
          <w:color w:val="4A4A4A"/>
        </w:rPr>
        <w:t>”</w:t>
      </w:r>
      <w:r w:rsidRPr="004202AA">
        <w:rPr>
          <w:color w:val="4A4A4A"/>
        </w:rPr>
        <w:br/>
      </w:r>
      <w:r w:rsidRPr="004202AA">
        <w:rPr>
          <w:color w:val="4A4A4A"/>
        </w:rPr>
        <w:br/>
        <w:t>“Sia</w:t>
      </w:r>
      <w:r w:rsidRPr="004202AA">
        <w:rPr>
          <w:color w:val="4A4A4A"/>
        </w:rPr>
        <w:t>网络的超级并行性意味着上传和下载速度可以满足绝大部分连接要求。大型分布式节点整列意味着</w:t>
      </w:r>
      <w:r w:rsidRPr="004202AA">
        <w:rPr>
          <w:color w:val="4A4A4A"/>
        </w:rPr>
        <w:t>Sia</w:t>
      </w:r>
      <w:r w:rsidRPr="004202AA">
        <w:rPr>
          <w:color w:val="4A4A4A"/>
        </w:rPr>
        <w:t>是一个强大的</w:t>
      </w:r>
      <w:r w:rsidRPr="004202AA">
        <w:rPr>
          <w:color w:val="4A4A4A"/>
        </w:rPr>
        <w:t>CDN</w:t>
      </w:r>
      <w:r w:rsidRPr="004202AA">
        <w:rPr>
          <w:color w:val="4A4A4A"/>
        </w:rPr>
        <w:t>。广义网上不存在编程逻辑，</w:t>
      </w:r>
      <w:r w:rsidRPr="004202AA">
        <w:rPr>
          <w:color w:val="4A4A4A"/>
        </w:rPr>
        <w:t xml:space="preserve"> </w:t>
      </w:r>
      <w:r w:rsidRPr="004202AA">
        <w:rPr>
          <w:color w:val="4A4A4A"/>
        </w:rPr>
        <w:t>使得</w:t>
      </w:r>
      <w:r w:rsidRPr="004202AA">
        <w:rPr>
          <w:color w:val="4A4A4A"/>
        </w:rPr>
        <w:t>Sia</w:t>
      </w:r>
      <w:r w:rsidRPr="004202AA">
        <w:rPr>
          <w:color w:val="4A4A4A"/>
        </w:rPr>
        <w:t>在面对电力中断方面更灵活性，比如在电力供应中断和发生自然灾害的时候。</w:t>
      </w:r>
      <w:r w:rsidRPr="004202AA">
        <w:rPr>
          <w:color w:val="4A4A4A"/>
        </w:rPr>
        <w:t>Sia</w:t>
      </w:r>
      <w:r w:rsidRPr="004202AA">
        <w:rPr>
          <w:color w:val="4A4A4A"/>
        </w:rPr>
        <w:t>网络的具体实现上各方面都是非常先进的。</w:t>
      </w:r>
      <w:r w:rsidRPr="004202AA">
        <w:rPr>
          <w:color w:val="4A4A4A"/>
        </w:rPr>
        <w:t>”</w:t>
      </w:r>
      <w:r w:rsidRPr="004202AA">
        <w:rPr>
          <w:color w:val="4A4A4A"/>
        </w:rPr>
        <w:br/>
      </w:r>
      <w:r w:rsidRPr="004202AA">
        <w:rPr>
          <w:color w:val="4A4A4A"/>
        </w:rPr>
        <w:br/>
      </w:r>
      <w:r w:rsidRPr="004202AA">
        <w:rPr>
          <w:color w:val="4A4A4A"/>
        </w:rPr>
        <w:t>目前，</w:t>
      </w:r>
      <w:r w:rsidRPr="004202AA">
        <w:rPr>
          <w:color w:val="4A4A4A"/>
        </w:rPr>
        <w:t>Sia</w:t>
      </w:r>
      <w:r w:rsidRPr="004202AA">
        <w:rPr>
          <w:color w:val="4A4A4A"/>
        </w:rPr>
        <w:t>云存储网络售价是每</w:t>
      </w:r>
      <w:r w:rsidRPr="004202AA">
        <w:rPr>
          <w:color w:val="4A4A4A"/>
        </w:rPr>
        <w:t>T</w:t>
      </w:r>
      <w:r w:rsidRPr="004202AA">
        <w:rPr>
          <w:color w:val="4A4A4A"/>
        </w:rPr>
        <w:t>每月</w:t>
      </w:r>
      <w:r w:rsidRPr="004202AA">
        <w:rPr>
          <w:color w:val="4A4A4A"/>
        </w:rPr>
        <w:t>3</w:t>
      </w:r>
      <w:r w:rsidRPr="004202AA">
        <w:rPr>
          <w:color w:val="4A4A4A"/>
        </w:rPr>
        <w:t>美元。据网站所述，目前这个网络上已经存储有超过</w:t>
      </w:r>
      <w:r w:rsidRPr="004202AA">
        <w:rPr>
          <w:color w:val="4A4A4A"/>
        </w:rPr>
        <w:t>1T</w:t>
      </w:r>
      <w:r w:rsidRPr="004202AA">
        <w:rPr>
          <w:color w:val="4A4A4A"/>
        </w:rPr>
        <w:t>的数据。</w:t>
      </w:r>
      <w:r w:rsidRPr="004202AA">
        <w:rPr>
          <w:color w:val="4A4A4A"/>
        </w:rPr>
        <w:br/>
      </w:r>
      <w:r w:rsidRPr="004202AA">
        <w:rPr>
          <w:color w:val="4A4A4A"/>
        </w:rPr>
        <w:br/>
      </w:r>
      <w:r w:rsidRPr="004202AA">
        <w:rPr>
          <w:color w:val="4A4A4A"/>
        </w:rPr>
        <w:t>现在这个项目已经正式发布了，</w:t>
      </w:r>
      <w:r w:rsidRPr="004202AA">
        <w:rPr>
          <w:color w:val="4A4A4A"/>
        </w:rPr>
        <w:t>Sia</w:t>
      </w:r>
      <w:r w:rsidRPr="004202AA">
        <w:rPr>
          <w:color w:val="4A4A4A"/>
        </w:rPr>
        <w:t>团队的目标是让开发者和企业客户也参与进来。随着平台越来越引人注目，这个团队计划持续改进核心</w:t>
      </w:r>
      <w:r w:rsidRPr="004202AA">
        <w:rPr>
          <w:color w:val="4A4A4A"/>
        </w:rPr>
        <w:t>Sia</w:t>
      </w:r>
      <w:r w:rsidRPr="004202AA">
        <w:rPr>
          <w:color w:val="4A4A4A"/>
        </w:rPr>
        <w:t>协议，聘请高级工程师改进平台的安全协议和用户体验。</w:t>
      </w:r>
    </w:p>
    <w:p w14:paraId="282625DA" w14:textId="77777777" w:rsidR="00E44E5E" w:rsidRPr="00206A78" w:rsidRDefault="00E44E5E" w:rsidP="00206A78">
      <w:pPr>
        <w:pStyle w:val="a7"/>
        <w:shd w:val="clear" w:color="auto" w:fill="FFFFFF"/>
        <w:spacing w:before="0" w:beforeAutospacing="0" w:after="0" w:afterAutospacing="0" w:line="450" w:lineRule="atLeast"/>
        <w:ind w:firstLine="420"/>
        <w:rPr>
          <w:color w:val="4A4A4A"/>
        </w:rPr>
      </w:pPr>
    </w:p>
    <w:p w14:paraId="4C4DFA0C" w14:textId="2EC80922" w:rsidR="00CD4060" w:rsidRDefault="0068169C" w:rsidP="0068169C">
      <w:pPr>
        <w:pStyle w:val="2"/>
        <w:rPr>
          <w:shd w:val="clear" w:color="auto" w:fill="FFFFFF"/>
        </w:rPr>
      </w:pPr>
      <w:r>
        <w:rPr>
          <w:shd w:val="clear" w:color="auto" w:fill="FFFFFF"/>
        </w:rPr>
        <w:t xml:space="preserve">3.9 </w:t>
      </w:r>
      <w:r w:rsidR="00CD4060">
        <w:rPr>
          <w:rFonts w:hint="eastAsia"/>
          <w:shd w:val="clear" w:color="auto" w:fill="FFFFFF"/>
        </w:rPr>
        <w:t>数据库</w:t>
      </w:r>
    </w:p>
    <w:p w14:paraId="2F64195D" w14:textId="2DF97B7F" w:rsidR="00554F7A" w:rsidRPr="00554F7A" w:rsidRDefault="00554F7A" w:rsidP="00554F7A">
      <w:pPr>
        <w:pStyle w:val="3"/>
      </w:pPr>
      <w:r>
        <w:t>3.9.1</w:t>
      </w:r>
      <w:r w:rsidR="00CF4E64">
        <w:t>概述</w:t>
      </w:r>
    </w:p>
    <w:p w14:paraId="5A472372" w14:textId="25695A0D" w:rsidR="00182A1D" w:rsidRDefault="00182A1D" w:rsidP="00182A1D">
      <w:pPr>
        <w:pStyle w:val="a7"/>
        <w:shd w:val="clear" w:color="auto" w:fill="FFFFFF"/>
        <w:spacing w:before="0" w:beforeAutospacing="0" w:after="0" w:afterAutospacing="0" w:line="450" w:lineRule="atLeast"/>
        <w:ind w:firstLine="420"/>
        <w:rPr>
          <w:color w:val="4A4A4A"/>
        </w:rPr>
      </w:pPr>
      <w:r w:rsidRPr="00F56B5A">
        <w:rPr>
          <w:color w:val="4A4A4A"/>
        </w:rPr>
        <w:t>数据发展阶段分为三个阶段，最初的第一阶段，数据是无序的，并没有被充分检验过的数据，然而当大数据和大规模社交网络的兴起，进入了第二阶</w:t>
      </w:r>
      <w:r w:rsidRPr="00F56B5A">
        <w:rPr>
          <w:color w:val="4A4A4A"/>
        </w:rPr>
        <w:lastRenderedPageBreak/>
        <w:t>段，通过大数据的交叉检验和推荐，所有的数据将会根据质量进行甄别，这些数据将不再是杂乱无章，而是能够</w:t>
      </w:r>
      <w:r w:rsidR="008C21D4">
        <w:rPr>
          <w:color w:val="4A4A4A"/>
        </w:rPr>
        <w:t>按</w:t>
      </w:r>
      <w:r w:rsidRPr="00F56B5A">
        <w:rPr>
          <w:color w:val="4A4A4A"/>
        </w:rPr>
        <w:t>一定人工智能算法进行质量排序。到了现在，区块链能够将让数据进入第三阶段，即有些数据将通过采用全球共识的区块链机制，这些数据可以获得基于互联网全局可信的质量，这几乎可以说人类目前获得最坚固信用基础的数据，这些数据的精度和质量都获得了前所未有的提升。这三个阶段恰好符合了互联网数据库发展需要经历的三个阶段。</w:t>
      </w:r>
      <w:r w:rsidRPr="004202AA">
        <w:rPr>
          <w:color w:val="4A4A4A"/>
        </w:rPr>
        <w:t>即从关系型数据库发展到非关系型数据库</w:t>
      </w:r>
      <w:r w:rsidRPr="00F56B5A">
        <w:rPr>
          <w:color w:val="4A4A4A"/>
        </w:rPr>
        <w:t>，再到区块链数据库。</w:t>
      </w:r>
    </w:p>
    <w:p w14:paraId="7F2006F5" w14:textId="35E53B79"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在互联网诞生初期，</w:t>
      </w:r>
      <w:r w:rsidR="00DE2681">
        <w:rPr>
          <w:color w:val="4A4A4A"/>
        </w:rPr>
        <w:t>我们所设计的系统</w:t>
      </w:r>
      <w:r w:rsidRPr="00F56B5A">
        <w:rPr>
          <w:color w:val="4A4A4A"/>
        </w:rPr>
        <w:t>数据库主要</w:t>
      </w:r>
      <w:r w:rsidR="00DE2681">
        <w:rPr>
          <w:color w:val="4A4A4A"/>
        </w:rPr>
        <w:t>采用</w:t>
      </w:r>
      <w:r w:rsidRPr="00F56B5A">
        <w:rPr>
          <w:color w:val="4A4A4A"/>
        </w:rPr>
        <w:t>关系型数据库，这是一种采用了关系模型来组织数据的数据库。</w:t>
      </w:r>
      <w:r w:rsidR="006702DB">
        <w:rPr>
          <w:color w:val="4A4A4A"/>
        </w:rPr>
        <w:t>关系模型</w:t>
      </w:r>
      <w:r w:rsidRPr="00F56B5A">
        <w:rPr>
          <w:color w:val="4A4A4A"/>
        </w:rPr>
        <w:t>是在</w:t>
      </w:r>
      <w:r w:rsidRPr="00F56B5A">
        <w:rPr>
          <w:color w:val="4A4A4A"/>
        </w:rPr>
        <w:t>1970</w:t>
      </w:r>
      <w:r w:rsidRPr="00F56B5A">
        <w:rPr>
          <w:color w:val="4A4A4A"/>
        </w:rPr>
        <w:t>年由</w:t>
      </w:r>
      <w:r w:rsidRPr="00F56B5A">
        <w:rPr>
          <w:color w:val="4A4A4A"/>
        </w:rPr>
        <w:t>IBM</w:t>
      </w:r>
      <w:r w:rsidRPr="00F56B5A">
        <w:rPr>
          <w:color w:val="4A4A4A"/>
        </w:rPr>
        <w:t>的研究员</w:t>
      </w:r>
      <w:r w:rsidRPr="00F56B5A">
        <w:rPr>
          <w:color w:val="4A4A4A"/>
        </w:rPr>
        <w:t>E.F.Codd</w:t>
      </w:r>
      <w:r w:rsidRPr="00F56B5A">
        <w:rPr>
          <w:color w:val="4A4A4A"/>
        </w:rPr>
        <w:t>博士首先提出的，在之后的几十年中，关系模型的概念得到了充分的发展并逐渐成为主流数据库结构的主流模型。简单来说，关系模型指的就是二维表格模型，而一个关系型数据库就是由二维表及其之间的联系所组成的一个数据组织。</w:t>
      </w:r>
    </w:p>
    <w:p w14:paraId="72CDF793" w14:textId="73A62976"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随着互联网</w:t>
      </w:r>
      <w:r w:rsidRPr="00F56B5A">
        <w:rPr>
          <w:color w:val="4A4A4A"/>
        </w:rPr>
        <w:t>web2.0</w:t>
      </w:r>
      <w:r w:rsidRPr="00F56B5A">
        <w:rPr>
          <w:color w:val="4A4A4A"/>
        </w:rPr>
        <w:t>网站的兴起，传统的关系数据库在应付</w:t>
      </w:r>
      <w:r w:rsidRPr="00F56B5A">
        <w:rPr>
          <w:color w:val="4A4A4A"/>
        </w:rPr>
        <w:t>web2.0</w:t>
      </w:r>
      <w:r w:rsidRPr="00F56B5A">
        <w:rPr>
          <w:color w:val="4A4A4A"/>
        </w:rPr>
        <w:t>网站，特别是超大规模和高并发的</w:t>
      </w:r>
      <w:r w:rsidRPr="00F56B5A">
        <w:rPr>
          <w:color w:val="4A4A4A"/>
        </w:rPr>
        <w:t>SNS</w:t>
      </w:r>
      <w:r w:rsidRPr="00F56B5A">
        <w:rPr>
          <w:color w:val="4A4A4A"/>
        </w:rPr>
        <w:t>类型的</w:t>
      </w:r>
      <w:r w:rsidRPr="00F56B5A">
        <w:rPr>
          <w:color w:val="4A4A4A"/>
        </w:rPr>
        <w:t>web2.0</w:t>
      </w:r>
      <w:r w:rsidRPr="00F56B5A">
        <w:rPr>
          <w:color w:val="4A4A4A"/>
        </w:rPr>
        <w:t>纯动态网站已经显得力不从心，暴露了很多难以克服的问题，而</w:t>
      </w:r>
      <w:r w:rsidRPr="00F56B5A">
        <w:rPr>
          <w:color w:val="4A4A4A"/>
        </w:rPr>
        <w:t>NoSQL</w:t>
      </w:r>
      <w:r w:rsidRPr="00F56B5A">
        <w:rPr>
          <w:color w:val="4A4A4A"/>
        </w:rPr>
        <w:t>的数据库则由于其本身的特点得到了非常迅速的发展。</w:t>
      </w:r>
      <w:r w:rsidRPr="00F56B5A">
        <w:rPr>
          <w:color w:val="4A4A4A"/>
        </w:rPr>
        <w:t>NoSQL</w:t>
      </w:r>
      <w:r w:rsidR="00DE2681" w:rsidRPr="00182A1D">
        <w:rPr>
          <w:color w:val="4A4A4A"/>
        </w:rPr>
        <w:t>一词首先是</w:t>
      </w:r>
      <w:r w:rsidR="00DE2681" w:rsidRPr="00182A1D">
        <w:rPr>
          <w:color w:val="4A4A4A"/>
        </w:rPr>
        <w:t>Carlo Strozzi</w:t>
      </w:r>
      <w:r w:rsidR="00DE2681" w:rsidRPr="00182A1D">
        <w:rPr>
          <w:color w:val="4A4A4A"/>
        </w:rPr>
        <w:t>在</w:t>
      </w:r>
      <w:r w:rsidR="00DE2681" w:rsidRPr="00182A1D">
        <w:rPr>
          <w:color w:val="4A4A4A"/>
        </w:rPr>
        <w:t>1998</w:t>
      </w:r>
      <w:r w:rsidR="00DE2681" w:rsidRPr="00182A1D">
        <w:rPr>
          <w:color w:val="4A4A4A"/>
        </w:rPr>
        <w:t>年提出来的</w:t>
      </w:r>
      <w:r w:rsidRPr="00F56B5A">
        <w:rPr>
          <w:color w:val="4A4A4A"/>
        </w:rPr>
        <w:t>，</w:t>
      </w:r>
      <w:r w:rsidR="00DE2681" w:rsidRPr="00182A1D">
        <w:rPr>
          <w:color w:val="4A4A4A"/>
        </w:rPr>
        <w:t>指的是他开发的一个没有</w:t>
      </w:r>
      <w:r w:rsidR="00DE2681" w:rsidRPr="00182A1D">
        <w:rPr>
          <w:color w:val="4A4A4A"/>
        </w:rPr>
        <w:t>SQL</w:t>
      </w:r>
      <w:r w:rsidR="00DE2681" w:rsidRPr="00182A1D">
        <w:rPr>
          <w:color w:val="4A4A4A"/>
        </w:rPr>
        <w:t>功能，轻量级的，开源的关系型数据库。这个定义跟我们现在对</w:t>
      </w:r>
      <w:r w:rsidR="00DE2681" w:rsidRPr="00182A1D">
        <w:rPr>
          <w:color w:val="4A4A4A"/>
        </w:rPr>
        <w:t>NoSQL</w:t>
      </w:r>
      <w:r w:rsidR="00DE2681" w:rsidRPr="00182A1D">
        <w:rPr>
          <w:color w:val="4A4A4A"/>
        </w:rPr>
        <w:t>的定义有很大的区别，它确确实实字如其名，指的就是</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的数据库。但是</w:t>
      </w:r>
      <w:r w:rsidR="00DE2681" w:rsidRPr="00182A1D">
        <w:rPr>
          <w:color w:val="4A4A4A"/>
        </w:rPr>
        <w:t>NoSQL</w:t>
      </w:r>
      <w:r w:rsidR="00DE2681" w:rsidRPr="00182A1D">
        <w:rPr>
          <w:color w:val="4A4A4A"/>
        </w:rPr>
        <w:t>的发展慢慢偏离了初衷，我们要的不是</w:t>
      </w:r>
      <w:r w:rsidR="00DE2681" w:rsidRPr="00182A1D">
        <w:rPr>
          <w:color w:val="4A4A4A"/>
        </w:rPr>
        <w:t>“no sql”</w:t>
      </w:r>
      <w:r w:rsidR="00DE2681" w:rsidRPr="00182A1D">
        <w:rPr>
          <w:color w:val="4A4A4A"/>
        </w:rPr>
        <w:t>，而是</w:t>
      </w:r>
      <w:r w:rsidR="00DE2681" w:rsidRPr="00182A1D">
        <w:rPr>
          <w:color w:val="4A4A4A"/>
        </w:rPr>
        <w:t>“no relational”</w:t>
      </w:r>
      <w:r w:rsidR="00DE2681" w:rsidRPr="00182A1D">
        <w:rPr>
          <w:color w:val="4A4A4A"/>
        </w:rPr>
        <w:t>，也就是我们现在常说的非关系型数据库了。</w:t>
      </w:r>
      <w:r w:rsidR="00DE2681" w:rsidRPr="00182A1D">
        <w:rPr>
          <w:color w:val="4A4A4A"/>
        </w:rPr>
        <w:t>2009</w:t>
      </w:r>
      <w:r w:rsidR="00DE2681" w:rsidRPr="00182A1D">
        <w:rPr>
          <w:color w:val="4A4A4A"/>
        </w:rPr>
        <w:t>年初，</w:t>
      </w:r>
      <w:r w:rsidR="00DE2681" w:rsidRPr="00182A1D">
        <w:rPr>
          <w:color w:val="4A4A4A"/>
        </w:rPr>
        <w:t>Johan Oskarsson</w:t>
      </w:r>
      <w:r w:rsidR="00DE2681" w:rsidRPr="00182A1D">
        <w:rPr>
          <w:color w:val="4A4A4A"/>
        </w:rPr>
        <w:t>举办了一场关于开源分布式数据库的讨论，</w:t>
      </w:r>
      <w:r w:rsidR="00DE2681" w:rsidRPr="00182A1D">
        <w:rPr>
          <w:color w:val="4A4A4A"/>
        </w:rPr>
        <w:t>Eric Evans</w:t>
      </w:r>
      <w:r w:rsidR="00DE2681" w:rsidRPr="00182A1D">
        <w:rPr>
          <w:color w:val="4A4A4A"/>
        </w:rPr>
        <w:t>在这次讨论中再次提出了</w:t>
      </w:r>
      <w:r w:rsidR="00DE2681" w:rsidRPr="00182A1D">
        <w:rPr>
          <w:color w:val="4A4A4A"/>
        </w:rPr>
        <w:t>NoSQL</w:t>
      </w:r>
      <w:r w:rsidR="00DE2681" w:rsidRPr="00182A1D">
        <w:rPr>
          <w:color w:val="4A4A4A"/>
        </w:rPr>
        <w:t>一词，用于指代那些非关系型的，分布式的，且一般不保证遵循</w:t>
      </w:r>
      <w:r w:rsidR="00DE2681" w:rsidRPr="00182A1D">
        <w:rPr>
          <w:color w:val="4A4A4A"/>
        </w:rPr>
        <w:t>ACID</w:t>
      </w:r>
      <w:r w:rsidR="00DE2681" w:rsidRPr="00182A1D">
        <w:rPr>
          <w:color w:val="4A4A4A"/>
        </w:rPr>
        <w:t>原则的数据存储系统。</w:t>
      </w:r>
      <w:r w:rsidR="00DE2681" w:rsidRPr="00182A1D">
        <w:rPr>
          <w:color w:val="4A4A4A"/>
        </w:rPr>
        <w:t>Eric Evans</w:t>
      </w:r>
      <w:r w:rsidR="00DE2681" w:rsidRPr="00182A1D">
        <w:rPr>
          <w:color w:val="4A4A4A"/>
        </w:rPr>
        <w:t>使用</w:t>
      </w:r>
      <w:r w:rsidR="00DE2681" w:rsidRPr="00182A1D">
        <w:rPr>
          <w:color w:val="4A4A4A"/>
        </w:rPr>
        <w:t>NoSQL</w:t>
      </w:r>
      <w:r w:rsidR="00DE2681" w:rsidRPr="00182A1D">
        <w:rPr>
          <w:color w:val="4A4A4A"/>
        </w:rPr>
        <w:t>这个词，并不是因为字面上的</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的意思，他只是觉得很多经典的关系型数据库名字都叫</w:t>
      </w:r>
      <w:r w:rsidR="00DE2681" w:rsidRPr="00182A1D">
        <w:rPr>
          <w:color w:val="4A4A4A"/>
        </w:rPr>
        <w:t>“**SQL”</w:t>
      </w:r>
      <w:r w:rsidR="00D8377A">
        <w:rPr>
          <w:color w:val="4A4A4A"/>
        </w:rPr>
        <w:t>，</w:t>
      </w:r>
      <w:r w:rsidR="00DE2681" w:rsidRPr="00182A1D">
        <w:rPr>
          <w:color w:val="4A4A4A"/>
        </w:rPr>
        <w:t>所以为了表示跟这些关系型数据库在定位上的截然不同，就是用了</w:t>
      </w:r>
      <w:r w:rsidR="00DE2681" w:rsidRPr="00182A1D">
        <w:rPr>
          <w:color w:val="4A4A4A"/>
        </w:rPr>
        <w:t>“NoSQL“</w:t>
      </w:r>
      <w:r w:rsidR="00DE2681" w:rsidRPr="00182A1D">
        <w:rPr>
          <w:color w:val="4A4A4A"/>
        </w:rPr>
        <w:t>一词</w:t>
      </w:r>
      <w:r w:rsidR="00D8377A">
        <w:rPr>
          <w:color w:val="4A4A4A"/>
        </w:rPr>
        <w:t>。</w:t>
      </w:r>
      <w:r w:rsidRPr="00F56B5A">
        <w:rPr>
          <w:color w:val="4A4A4A"/>
        </w:rPr>
        <w:t>非关系型数据库</w:t>
      </w:r>
      <w:r w:rsidR="00D8377A">
        <w:rPr>
          <w:color w:val="4A4A4A"/>
        </w:rPr>
        <w:t>的</w:t>
      </w:r>
      <w:r w:rsidRPr="00F56B5A">
        <w:rPr>
          <w:color w:val="4A4A4A"/>
        </w:rPr>
        <w:t>产生就是为了解决大规模数据集合多重数据种类带来的挑战，尤其是大数据应用难题。</w:t>
      </w:r>
    </w:p>
    <w:p w14:paraId="7C076998" w14:textId="7C289CE8" w:rsidR="00DC26A0" w:rsidRPr="00F56B5A" w:rsidRDefault="00760769" w:rsidP="00F56B5A">
      <w:pPr>
        <w:pStyle w:val="a7"/>
        <w:shd w:val="clear" w:color="auto" w:fill="FFFFFF"/>
        <w:spacing w:before="0" w:beforeAutospacing="0" w:after="0" w:afterAutospacing="0" w:line="450" w:lineRule="atLeast"/>
        <w:ind w:firstLine="420"/>
        <w:rPr>
          <w:color w:val="4A4A4A"/>
        </w:rPr>
      </w:pPr>
      <w:r>
        <w:rPr>
          <w:color w:val="4A4A4A"/>
        </w:rPr>
        <w:t>目前</w:t>
      </w:r>
      <w:r w:rsidR="00DC26A0" w:rsidRPr="00F56B5A">
        <w:rPr>
          <w:color w:val="4A4A4A"/>
        </w:rPr>
        <w:t>大数据</w:t>
      </w:r>
      <w:r>
        <w:rPr>
          <w:color w:val="4A4A4A"/>
        </w:rPr>
        <w:t>应用</w:t>
      </w:r>
      <w:r w:rsidR="00DC26A0" w:rsidRPr="00F56B5A">
        <w:rPr>
          <w:color w:val="4A4A4A"/>
        </w:rPr>
        <w:t>最大的</w:t>
      </w:r>
      <w:r w:rsidR="00EE0149">
        <w:rPr>
          <w:color w:val="4A4A4A"/>
        </w:rPr>
        <w:t>难题</w:t>
      </w:r>
      <w:r w:rsidR="00DC26A0" w:rsidRPr="00F56B5A">
        <w:rPr>
          <w:color w:val="4A4A4A"/>
        </w:rPr>
        <w:t>就是</w:t>
      </w:r>
      <w:r>
        <w:rPr>
          <w:color w:val="4A4A4A"/>
        </w:rPr>
        <w:t>很大部分是脏数据，</w:t>
      </w:r>
      <w:r>
        <w:rPr>
          <w:rFonts w:hint="eastAsia"/>
          <w:color w:val="4A4A4A"/>
        </w:rPr>
        <w:t>并且</w:t>
      </w:r>
      <w:r>
        <w:rPr>
          <w:color w:val="4A4A4A"/>
        </w:rPr>
        <w:t>不可</w:t>
      </w:r>
      <w:r>
        <w:rPr>
          <w:rFonts w:hint="eastAsia"/>
          <w:color w:val="4A4A4A"/>
        </w:rPr>
        <w:t>信</w:t>
      </w:r>
      <w:r w:rsidR="00DC26A0" w:rsidRPr="00F56B5A">
        <w:rPr>
          <w:color w:val="4A4A4A"/>
        </w:rPr>
        <w:t>。因为互联网将使得全球之间的互动越来越紧密，伴随而来的就是巨大的信任鸿沟。目前现有的主流数据库技术架构都是私密且中心化的，在这个架构上是永远无法</w:t>
      </w:r>
      <w:r w:rsidR="00DC26A0" w:rsidRPr="00F56B5A">
        <w:rPr>
          <w:color w:val="4A4A4A"/>
        </w:rPr>
        <w:lastRenderedPageBreak/>
        <w:t>解决价值转移和互信问题。所以区块链技术将成为下一代数据库架构。通过去中心化技术，将能够在大数据的基础上完成全球互信这个巨大的进步。</w:t>
      </w:r>
    </w:p>
    <w:p w14:paraId="5CF874E3" w14:textId="40EAD20E" w:rsidR="008B3F2D" w:rsidRPr="00F56B5A" w:rsidRDefault="008B3F2D" w:rsidP="008F2A14">
      <w:pPr>
        <w:pStyle w:val="a7"/>
        <w:shd w:val="clear" w:color="auto" w:fill="FFFFFF"/>
        <w:spacing w:before="0" w:beforeAutospacing="0" w:after="0" w:afterAutospacing="0" w:line="450" w:lineRule="atLeast"/>
        <w:ind w:firstLine="420"/>
        <w:jc w:val="center"/>
        <w:rPr>
          <w:color w:val="4A4A4A"/>
        </w:rPr>
      </w:pPr>
      <w:r w:rsidRPr="00F56B5A">
        <w:rPr>
          <w:noProof/>
          <w:color w:val="4A4A4A"/>
        </w:rPr>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8800" cy="3338565"/>
                    </a:xfrm>
                    <a:prstGeom prst="rect">
                      <a:avLst/>
                    </a:prstGeom>
                  </pic:spPr>
                </pic:pic>
              </a:graphicData>
            </a:graphic>
          </wp:inline>
        </w:drawing>
      </w:r>
    </w:p>
    <w:p w14:paraId="47B46BFE" w14:textId="6907434D" w:rsidR="00EE5738" w:rsidRPr="00F56B5A" w:rsidRDefault="00554F7A" w:rsidP="00F56B5A">
      <w:pPr>
        <w:pStyle w:val="a7"/>
        <w:shd w:val="clear" w:color="auto" w:fill="FFFFFF"/>
        <w:spacing w:before="0" w:beforeAutospacing="0" w:after="0" w:afterAutospacing="0" w:line="450" w:lineRule="atLeast"/>
        <w:ind w:firstLine="420"/>
        <w:rPr>
          <w:color w:val="4A4A4A"/>
        </w:rPr>
      </w:pPr>
      <w:r w:rsidRPr="00F56B5A">
        <w:rPr>
          <w:color w:val="4A4A4A"/>
        </w:rPr>
        <w:t>区块链技术作为一种特定分布式存取数据技术，它通过网络中多个参与计算的节点开共同参与数据的计算和记录，并且互相验证其信息的有效性（防伪）。从这一点来，区块链技术也是一种特定的数据库技术。在目前互联网刚刚进入大数据时代，但是从目前来看，我们的大数据还处于非常基础的阶段。但是当进入到区块链数据库阶段，将进入到真正的强信任背书的大数据时代。这里面的所有数据都获得坚不可摧的质量，任何人都没有能力也没有必要去质疑。</w:t>
      </w:r>
    </w:p>
    <w:p w14:paraId="74134E03" w14:textId="51487B8F" w:rsidR="00884F28" w:rsidRDefault="005A7147" w:rsidP="0068169C">
      <w:hyperlink r:id="rId22" w:history="1">
        <w:r w:rsidR="00924563" w:rsidRPr="00260A44">
          <w:rPr>
            <w:rStyle w:val="a9"/>
          </w:rPr>
          <w:t>http://www.bitcoin86.com/news/8549.html</w:t>
        </w:r>
      </w:hyperlink>
    </w:p>
    <w:p w14:paraId="6DB007C3" w14:textId="77777777" w:rsidR="00924563" w:rsidRDefault="00924563" w:rsidP="0068169C"/>
    <w:p w14:paraId="64B8F104" w14:textId="5D6BD1BE" w:rsidR="00924563" w:rsidRDefault="007F325E" w:rsidP="007F325E">
      <w:pPr>
        <w:pStyle w:val="3"/>
      </w:pPr>
      <w:r>
        <w:t>3.9.</w:t>
      </w:r>
      <w:r w:rsidR="00184893">
        <w:t>2</w:t>
      </w:r>
      <w:r w:rsidR="00937B47">
        <w:rPr>
          <w:rFonts w:hint="eastAsia"/>
        </w:rPr>
        <w:t>应用</w:t>
      </w:r>
      <w:r w:rsidR="00937B47">
        <w:t>案例</w:t>
      </w:r>
    </w:p>
    <w:p w14:paraId="04A79920" w14:textId="08355E6D" w:rsidR="001F589C" w:rsidRDefault="003A00A3" w:rsidP="00022489">
      <w:pPr>
        <w:pStyle w:val="a7"/>
        <w:shd w:val="clear" w:color="auto" w:fill="FFFFFF"/>
        <w:spacing w:before="0" w:beforeAutospacing="0" w:after="0" w:afterAutospacing="0" w:line="450" w:lineRule="atLeast"/>
        <w:ind w:firstLine="420"/>
        <w:rPr>
          <w:color w:val="4A4A4A"/>
        </w:rPr>
      </w:pPr>
      <w:r>
        <w:rPr>
          <w:color w:val="4A4A4A"/>
        </w:rPr>
        <w:t>Ascribe</w:t>
      </w:r>
      <w:r>
        <w:rPr>
          <w:color w:val="4A4A4A"/>
        </w:rPr>
        <w:t>发布了可扩展的区块链</w:t>
      </w:r>
      <w:r w:rsidR="00412A2D">
        <w:rPr>
          <w:color w:val="4A4A4A"/>
        </w:rPr>
        <w:t>数据库</w:t>
      </w:r>
      <w:r w:rsidR="00A571EF" w:rsidRPr="00022489">
        <w:rPr>
          <w:rFonts w:hint="eastAsia"/>
          <w:color w:val="4A4A4A"/>
        </w:rPr>
        <w:t>BigchainDB</w:t>
      </w:r>
      <w:r w:rsidR="00A571EF" w:rsidRPr="00022489">
        <w:rPr>
          <w:color w:val="4A4A4A"/>
        </w:rPr>
        <w:t>，</w:t>
      </w:r>
      <w:r w:rsidR="00A571EF" w:rsidRPr="00022489">
        <w:rPr>
          <w:rFonts w:hint="eastAsia"/>
          <w:color w:val="4A4A4A"/>
        </w:rPr>
        <w:t>试图吸收区块链的一些特征，不可更改性、无中央机构、没有资产中央控制</w:t>
      </w:r>
      <w:r w:rsidR="00F81261" w:rsidRPr="00022489">
        <w:rPr>
          <w:color w:val="4A4A4A"/>
        </w:rPr>
        <w:t>，</w:t>
      </w:r>
      <w:r w:rsidR="00A571EF" w:rsidRPr="00022489">
        <w:rPr>
          <w:rFonts w:hint="eastAsia"/>
          <w:color w:val="4A4A4A"/>
        </w:rPr>
        <w:t>并通过互联网联合节点管理系统来简化设计。</w:t>
      </w:r>
      <w:r w:rsidR="00A45ED6" w:rsidRPr="00022489">
        <w:rPr>
          <w:color w:val="4A4A4A"/>
        </w:rPr>
        <w:t>BigchainDB</w:t>
      </w:r>
      <w:r w:rsidR="00A45ED6" w:rsidRPr="00022489">
        <w:rPr>
          <w:rFonts w:hint="eastAsia"/>
          <w:color w:val="4A4A4A"/>
        </w:rPr>
        <w:t>填补了去中化生态系统中一个空白</w:t>
      </w:r>
      <w:r w:rsidR="00412A2D">
        <w:rPr>
          <w:color w:val="4A4A4A"/>
        </w:rPr>
        <w:t>，</w:t>
      </w:r>
      <w:r w:rsidR="00A45ED6" w:rsidRPr="00022489">
        <w:rPr>
          <w:rFonts w:hint="eastAsia"/>
          <w:color w:val="4A4A4A"/>
        </w:rPr>
        <w:t>可以达到每秒百万次写入</w:t>
      </w:r>
      <w:r w:rsidR="00A45ED6" w:rsidRPr="00022489">
        <w:rPr>
          <w:color w:val="4A4A4A"/>
        </w:rPr>
        <w:t>，</w:t>
      </w:r>
      <w:r w:rsidR="00A45ED6" w:rsidRPr="00022489">
        <w:rPr>
          <w:rFonts w:hint="eastAsia"/>
          <w:color w:val="4A4A4A"/>
        </w:rPr>
        <w:t>数据存储量以</w:t>
      </w:r>
      <w:r w:rsidR="00A45ED6" w:rsidRPr="00022489">
        <w:rPr>
          <w:color w:val="4A4A4A"/>
        </w:rPr>
        <w:t>P</w:t>
      </w:r>
      <w:r w:rsidR="00A45ED6" w:rsidRPr="00022489">
        <w:rPr>
          <w:rFonts w:hint="eastAsia"/>
          <w:color w:val="4A4A4A"/>
        </w:rPr>
        <w:t>计算</w:t>
      </w:r>
      <w:r w:rsidR="00A45ED6" w:rsidRPr="00022489">
        <w:rPr>
          <w:color w:val="4A4A4A"/>
        </w:rPr>
        <w:t>，</w:t>
      </w:r>
      <w:r w:rsidR="00A45ED6" w:rsidRPr="00022489">
        <w:rPr>
          <w:rFonts w:hint="eastAsia"/>
          <w:color w:val="4A4A4A"/>
        </w:rPr>
        <w:t>次秒延迟。</w:t>
      </w:r>
      <w:r w:rsidR="00A45ED6" w:rsidRPr="00022489">
        <w:rPr>
          <w:color w:val="4A4A4A"/>
        </w:rPr>
        <w:t>BigchainDB</w:t>
      </w:r>
      <w:r w:rsidR="00A45ED6" w:rsidRPr="00022489">
        <w:rPr>
          <w:rFonts w:hint="eastAsia"/>
          <w:color w:val="4A4A4A"/>
        </w:rPr>
        <w:t>具有目前流行的去中心化数据库的特点</w:t>
      </w:r>
      <w:r w:rsidR="00A45ED6" w:rsidRPr="00022489">
        <w:rPr>
          <w:color w:val="4A4A4A"/>
        </w:rPr>
        <w:t xml:space="preserve">: </w:t>
      </w:r>
      <w:r w:rsidR="006024C3">
        <w:rPr>
          <w:color w:val="4A4A4A"/>
        </w:rPr>
        <w:t>随着</w:t>
      </w:r>
      <w:r w:rsidR="00A45ED6" w:rsidRPr="00022489">
        <w:rPr>
          <w:rFonts w:hint="eastAsia"/>
          <w:color w:val="4A4A4A"/>
        </w:rPr>
        <w:t>节点数量</w:t>
      </w:r>
      <w:r w:rsidR="006024C3">
        <w:rPr>
          <w:color w:val="4A4A4A"/>
        </w:rPr>
        <w:t>的</w:t>
      </w:r>
      <w:r w:rsidR="00A45ED6" w:rsidRPr="00022489">
        <w:rPr>
          <w:rFonts w:hint="eastAsia"/>
          <w:color w:val="4A4A4A"/>
        </w:rPr>
        <w:t>线性</w:t>
      </w:r>
      <w:r w:rsidR="006024C3">
        <w:rPr>
          <w:color w:val="4A4A4A"/>
        </w:rPr>
        <w:t>增长可平滑</w:t>
      </w:r>
      <w:r w:rsidR="00A45ED6" w:rsidRPr="00022489">
        <w:rPr>
          <w:rFonts w:hint="eastAsia"/>
          <w:color w:val="4A4A4A"/>
        </w:rPr>
        <w:t>扩展吞吐量</w:t>
      </w:r>
      <w:r w:rsidR="00F620E8" w:rsidRPr="00022489">
        <w:rPr>
          <w:color w:val="4A4A4A"/>
        </w:rPr>
        <w:t>，</w:t>
      </w:r>
      <w:r w:rsidR="00A45ED6" w:rsidRPr="00022489">
        <w:rPr>
          <w:rFonts w:hint="eastAsia"/>
          <w:color w:val="4A4A4A"/>
        </w:rPr>
        <w:t>完全特性的</w:t>
      </w:r>
      <w:r w:rsidR="00A45ED6" w:rsidRPr="00022489">
        <w:rPr>
          <w:color w:val="4A4A4A"/>
        </w:rPr>
        <w:t>NoSQL</w:t>
      </w:r>
      <w:r w:rsidR="00A45ED6" w:rsidRPr="00022489">
        <w:rPr>
          <w:rFonts w:hint="eastAsia"/>
          <w:color w:val="4A4A4A"/>
        </w:rPr>
        <w:t>查询语言</w:t>
      </w:r>
      <w:r w:rsidR="00F620E8" w:rsidRPr="00022489">
        <w:rPr>
          <w:color w:val="4A4A4A"/>
        </w:rPr>
        <w:t>，</w:t>
      </w:r>
      <w:r w:rsidR="00A45ED6" w:rsidRPr="00022489">
        <w:rPr>
          <w:rFonts w:hint="eastAsia"/>
          <w:color w:val="4A4A4A"/>
        </w:rPr>
        <w:t>高效查询及权限控制。容量可扩展意味着具法律</w:t>
      </w:r>
      <w:r w:rsidR="00A45ED6" w:rsidRPr="00022489">
        <w:rPr>
          <w:rFonts w:hint="eastAsia"/>
          <w:color w:val="4A4A4A"/>
        </w:rPr>
        <w:lastRenderedPageBreak/>
        <w:t>约束力的合同及证书都可储存在区块链数据库上。权限控制系统意味着</w:t>
      </w:r>
      <w:r w:rsidR="002F6257">
        <w:rPr>
          <w:color w:val="4A4A4A"/>
        </w:rPr>
        <w:t>私有</w:t>
      </w:r>
      <w:r w:rsidR="002F6257">
        <w:rPr>
          <w:rFonts w:hint="eastAsia"/>
          <w:color w:val="4A4A4A"/>
        </w:rPr>
        <w:t>和</w:t>
      </w:r>
      <w:r w:rsidR="002F6257">
        <w:rPr>
          <w:color w:val="4A4A4A"/>
        </w:rPr>
        <w:t>公有的区块链</w:t>
      </w:r>
      <w:r w:rsidR="00A45ED6" w:rsidRPr="00022489">
        <w:rPr>
          <w:rFonts w:hint="eastAsia"/>
          <w:color w:val="4A4A4A"/>
        </w:rPr>
        <w:t>数据库都可共存。</w:t>
      </w:r>
    </w:p>
    <w:p w14:paraId="0E4A9D99" w14:textId="77777777" w:rsidR="00A05BD6" w:rsidRDefault="00A05BD6" w:rsidP="00022489">
      <w:pPr>
        <w:pStyle w:val="a7"/>
        <w:shd w:val="clear" w:color="auto" w:fill="FFFFFF"/>
        <w:spacing w:before="0" w:beforeAutospacing="0" w:after="0" w:afterAutospacing="0" w:line="450" w:lineRule="atLeast"/>
        <w:ind w:firstLine="420"/>
        <w:rPr>
          <w:color w:val="4A4A4A"/>
        </w:rPr>
      </w:pPr>
    </w:p>
    <w:p w14:paraId="170607DD" w14:textId="229597D8" w:rsidR="00A45ED6" w:rsidDel="00D7595F" w:rsidRDefault="00A45ED6" w:rsidP="00022489">
      <w:pPr>
        <w:pStyle w:val="a7"/>
        <w:shd w:val="clear" w:color="auto" w:fill="FFFFFF"/>
        <w:spacing w:before="0" w:beforeAutospacing="0" w:after="0" w:afterAutospacing="0" w:line="450" w:lineRule="atLeast"/>
        <w:ind w:firstLine="420"/>
        <w:rPr>
          <w:del w:id="13" w:author="Microsoft Office 用户" w:date="2016-04-21T17:14:00Z"/>
          <w:rFonts w:ascii="Arial Unicode MS" w:eastAsia="Arial Unicode MS" w:hAnsiTheme="minorHAnsi" w:cs="Arial Unicode MS"/>
          <w:sz w:val="30"/>
          <w:szCs w:val="30"/>
        </w:rPr>
      </w:pPr>
      <w:del w:id="14" w:author="Microsoft Office 用户" w:date="2016-04-21T17:14:00Z">
        <w:r w:rsidDel="00D7595F">
          <w:rPr>
            <w:rFonts w:ascii="Arial Unicode MS" w:eastAsia="Arial Unicode MS" w:hAnsiTheme="minorHAnsi" w:cs="Arial Unicode MS"/>
            <w:sz w:val="30"/>
            <w:szCs w:val="30"/>
          </w:rPr>
          <w:delText xml:space="preserve"> </w:delText>
        </w:r>
      </w:del>
    </w:p>
    <w:p w14:paraId="2B435817" w14:textId="5FEF0778" w:rsidR="00112C14" w:rsidDel="00D7595F" w:rsidRDefault="00112C14" w:rsidP="00022489">
      <w:pPr>
        <w:pStyle w:val="a7"/>
        <w:shd w:val="clear" w:color="auto" w:fill="FFFFFF"/>
        <w:spacing w:before="0" w:beforeAutospacing="0" w:after="0" w:afterAutospacing="0" w:line="450" w:lineRule="atLeast"/>
        <w:ind w:firstLine="420"/>
        <w:rPr>
          <w:del w:id="15" w:author="Microsoft Office 用户" w:date="2016-04-21T17:14:00Z"/>
          <w:rFonts w:ascii="Times" w:eastAsia="Arial Unicode MS" w:hAnsi="Times" w:cs="Times"/>
        </w:rPr>
      </w:pPr>
    </w:p>
    <w:p w14:paraId="6BAAFB61" w14:textId="6FFE63CD" w:rsidR="00A571EF" w:rsidRPr="00A571EF" w:rsidDel="00D7595F" w:rsidRDefault="00A571EF" w:rsidP="00A571EF">
      <w:pPr>
        <w:rPr>
          <w:del w:id="16" w:author="Microsoft Office 用户" w:date="2016-04-21T17:14:00Z"/>
          <w:rFonts w:eastAsia="Times New Roman"/>
        </w:rPr>
      </w:pPr>
    </w:p>
    <w:p w14:paraId="1FCD8767" w14:textId="00F64169" w:rsidR="000438C0" w:rsidDel="00D7595F" w:rsidRDefault="000438C0" w:rsidP="000438C0">
      <w:pPr>
        <w:pStyle w:val="1"/>
        <w:jc w:val="center"/>
        <w:rPr>
          <w:del w:id="17" w:author="Microsoft Office 用户" w:date="2016-04-21T17:14:00Z"/>
          <w:shd w:val="clear" w:color="auto" w:fill="FFFFFF"/>
        </w:rPr>
      </w:pPr>
      <w:del w:id="18" w:author="Microsoft Office 用户" w:date="2016-04-21T17:14:00Z">
        <w:r w:rsidDel="00D7595F">
          <w:rPr>
            <w:shd w:val="clear" w:color="auto" w:fill="FFFFFF"/>
          </w:rPr>
          <w:delText>第</w:delText>
        </w:r>
        <w:r w:rsidDel="00D7595F">
          <w:rPr>
            <w:shd w:val="clear" w:color="auto" w:fill="FFFFFF"/>
          </w:rPr>
          <w:delText>4</w:delText>
        </w:r>
        <w:r w:rsidDel="00D7595F">
          <w:rPr>
            <w:rFonts w:hint="eastAsia"/>
            <w:shd w:val="clear" w:color="auto" w:fill="FFFFFF"/>
          </w:rPr>
          <w:delText>章</w:delText>
        </w:r>
        <w:r w:rsidDel="00D7595F">
          <w:rPr>
            <w:shd w:val="clear" w:color="auto" w:fill="FFFFFF"/>
          </w:rPr>
          <w:delText xml:space="preserve"> </w:delText>
        </w:r>
        <w:r w:rsidRPr="00E155B9" w:rsidDel="00D7595F">
          <w:rPr>
            <w:shd w:val="clear" w:color="auto" w:fill="FFFFFF"/>
          </w:rPr>
          <w:delText>区块链实践</w:delText>
        </w:r>
      </w:del>
    </w:p>
    <w:p w14:paraId="2AD038AF" w14:textId="0237FFF6" w:rsidR="000438C0" w:rsidRPr="00414AB0" w:rsidDel="00D7595F" w:rsidRDefault="000438C0" w:rsidP="000438C0">
      <w:pPr>
        <w:rPr>
          <w:del w:id="19" w:author="Microsoft Office 用户" w:date="2016-04-21T17:14:00Z"/>
        </w:rPr>
      </w:pPr>
    </w:p>
    <w:p w14:paraId="111B693E" w14:textId="0423DE01" w:rsidR="000438C0" w:rsidDel="00D7595F" w:rsidRDefault="000438C0" w:rsidP="000438C0">
      <w:pPr>
        <w:pStyle w:val="2"/>
        <w:rPr>
          <w:del w:id="20" w:author="Microsoft Office 用户" w:date="2016-04-21T17:14:00Z"/>
          <w:rFonts w:ascii="Times" w:hAnsi="Times" w:cs="Times"/>
          <w:color w:val="535353"/>
          <w:sz w:val="28"/>
          <w:szCs w:val="28"/>
        </w:rPr>
      </w:pPr>
      <w:del w:id="21" w:author="Microsoft Office 用户" w:date="2016-04-21T17:14:00Z">
        <w:r w:rsidDel="00D7595F">
          <w:delText>4.1</w:delText>
        </w:r>
        <w:r w:rsidDel="00D7595F">
          <w:delText>以太坊</w:delText>
        </w:r>
        <w:r w:rsidDel="00D7595F">
          <w:rPr>
            <w:rFonts w:ascii="Times" w:hAnsi="Times" w:cs="Times"/>
            <w:color w:val="535353"/>
            <w:sz w:val="28"/>
            <w:szCs w:val="28"/>
          </w:rPr>
          <w:delText>Ethereum</w:delText>
        </w:r>
      </w:del>
    </w:p>
    <w:p w14:paraId="73E7D379" w14:textId="07546311" w:rsidR="000E2E5D" w:rsidDel="00D7595F" w:rsidRDefault="000E2E5D" w:rsidP="00D30F54">
      <w:pPr>
        <w:pStyle w:val="3"/>
        <w:rPr>
          <w:del w:id="22" w:author="Microsoft Office 用户" w:date="2016-04-21T17:14:00Z"/>
        </w:rPr>
      </w:pPr>
      <w:del w:id="23" w:author="Microsoft Office 用户" w:date="2016-04-21T17:14:00Z">
        <w:r w:rsidDel="00D7595F">
          <w:delText>4.1.1</w:delText>
        </w:r>
        <w:r w:rsidRPr="00D30F54" w:rsidDel="00D7595F">
          <w:delText>以太坊是什么？</w:delText>
        </w:r>
      </w:del>
    </w:p>
    <w:p w14:paraId="3322693F" w14:textId="6E8AAADF" w:rsidR="000E2E5D" w:rsidDel="00D7595F" w:rsidRDefault="000E2E5D" w:rsidP="000E2E5D">
      <w:pPr>
        <w:pStyle w:val="a7"/>
        <w:shd w:val="clear" w:color="auto" w:fill="FFFFFF"/>
        <w:spacing w:before="0" w:beforeAutospacing="0" w:after="0" w:afterAutospacing="0" w:line="450" w:lineRule="atLeast"/>
        <w:ind w:firstLine="420"/>
        <w:rPr>
          <w:del w:id="24" w:author="Microsoft Office 用户" w:date="2016-04-21T17:14:00Z"/>
          <w:color w:val="4A4A4A"/>
        </w:rPr>
      </w:pPr>
      <w:del w:id="25" w:author="Microsoft Office 用户" w:date="2016-04-21T17:14:00Z">
        <w:r w:rsidRPr="00985603" w:rsidDel="00D7595F">
          <w:rPr>
            <w:color w:val="4A4A4A"/>
          </w:rPr>
          <w:delText>以太坊（</w:delText>
        </w:r>
        <w:r w:rsidRPr="00985603" w:rsidDel="00D7595F">
          <w:rPr>
            <w:color w:val="4A4A4A"/>
          </w:rPr>
          <w:delText>Ethereum</w:delText>
        </w:r>
        <w:r w:rsidRPr="00985603" w:rsidDel="00D7595F">
          <w:rPr>
            <w:color w:val="4A4A4A"/>
          </w:rPr>
          <w:delText>）是将比特币中的一些技术和概念运用于计算领域的一项创新。比特币被认为是一个系统，该系统维护了一个安全地记录了所有比特币账单的共享的账簿。以太坊利用了很多跟比特币类似的机制（比如区块链技术和</w:delText>
        </w:r>
        <w:r w:rsidRPr="00985603" w:rsidDel="00D7595F">
          <w:rPr>
            <w:color w:val="4A4A4A"/>
          </w:rPr>
          <w:delText xml:space="preserve"> P2P </w:delText>
        </w:r>
        <w:r w:rsidRPr="00985603" w:rsidDel="00D7595F">
          <w:rPr>
            <w:color w:val="4A4A4A"/>
          </w:rPr>
          <w:delText>网络），来维护一个共享的计算平台，这个平台可以灵活且安全地运行用户想要的任何程序（当然也包括类似比特币的区块链程序）</w:delText>
        </w:r>
        <w:r w:rsidDel="00D7595F">
          <w:rPr>
            <w:color w:val="4A4A4A"/>
          </w:rPr>
          <w:delText>。</w:delText>
        </w:r>
      </w:del>
    </w:p>
    <w:p w14:paraId="4A2C76EB" w14:textId="52923257" w:rsidR="000E2E5D" w:rsidDel="00D7595F" w:rsidRDefault="005A72EF" w:rsidP="000E2E5D">
      <w:pPr>
        <w:pStyle w:val="a7"/>
        <w:shd w:val="clear" w:color="auto" w:fill="FFFFFF"/>
        <w:spacing w:before="0" w:beforeAutospacing="0" w:after="0" w:afterAutospacing="0" w:line="450" w:lineRule="atLeast"/>
        <w:ind w:firstLine="420"/>
        <w:rPr>
          <w:del w:id="26" w:author="Microsoft Office 用户" w:date="2016-04-21T17:14:00Z"/>
          <w:color w:val="4A4A4A"/>
        </w:rPr>
      </w:pPr>
      <w:del w:id="27" w:author="Microsoft Office 用户" w:date="2016-04-21T17:14:00Z">
        <w:r w:rsidRPr="00D30F54" w:rsidDel="00D7595F">
          <w:rPr>
            <w:color w:val="4A4A4A"/>
          </w:rPr>
          <w:delText>在以太坊出现之前，已经有很多基于区块链技术</w:delText>
        </w:r>
        <w:r w:rsidR="00D30F54" w:rsidDel="00D7595F">
          <w:rPr>
            <w:color w:val="4A4A4A"/>
          </w:rPr>
          <w:delText>，</w:delText>
        </w:r>
        <w:r w:rsidRPr="00D30F54" w:rsidDel="00D7595F">
          <w:rPr>
            <w:color w:val="4A4A4A"/>
          </w:rPr>
          <w:delText>试图实现区块链应用的项目</w:delText>
        </w:r>
        <w:r w:rsidR="00D30F54" w:rsidDel="00D7595F">
          <w:rPr>
            <w:color w:val="4A4A4A"/>
          </w:rPr>
          <w:delText>。</w:delText>
        </w:r>
        <w:r w:rsidRPr="00D30F54" w:rsidDel="00D7595F">
          <w:rPr>
            <w:color w:val="4A4A4A"/>
          </w:rPr>
          <w:delText>然而</w:delText>
        </w:r>
        <w:r w:rsidR="00D30F54" w:rsidDel="00D7595F">
          <w:rPr>
            <w:color w:val="4A4A4A"/>
          </w:rPr>
          <w:delText>，</w:delText>
        </w:r>
        <w:r w:rsidRPr="00D30F54" w:rsidDel="00D7595F">
          <w:rPr>
            <w:color w:val="4A4A4A"/>
          </w:rPr>
          <w:delText>这些项目都有一定的局限性</w:delText>
        </w:r>
        <w:r w:rsidR="00D30F54" w:rsidDel="00D7595F">
          <w:rPr>
            <w:color w:val="4A4A4A"/>
          </w:rPr>
          <w:delText>，</w:delText>
        </w:r>
        <w:r w:rsidRPr="00D30F54" w:rsidDel="00D7595F">
          <w:rPr>
            <w:color w:val="4A4A4A"/>
          </w:rPr>
          <w:delText>只能同时支持一种或几种特定应用</w:delText>
        </w:r>
        <w:r w:rsidR="00D30F54" w:rsidDel="00D7595F">
          <w:rPr>
            <w:color w:val="4A4A4A"/>
          </w:rPr>
          <w:delText>。</w:delText>
        </w:r>
        <w:r w:rsidRPr="00D30F54" w:rsidDel="00D7595F">
          <w:rPr>
            <w:color w:val="4A4A4A"/>
          </w:rPr>
          <w:delText>而以太坊之所以能超越以往这些项目的局限性</w:delText>
        </w:r>
        <w:r w:rsidR="00D30F54" w:rsidDel="00D7595F">
          <w:rPr>
            <w:color w:val="4A4A4A"/>
          </w:rPr>
          <w:delText>，</w:delText>
        </w:r>
        <w:r w:rsidRPr="00D30F54" w:rsidDel="00D7595F">
          <w:rPr>
            <w:color w:val="4A4A4A"/>
          </w:rPr>
          <w:delText>是因为其核心思想</w:delText>
        </w:r>
        <w:r w:rsidR="00D30F54" w:rsidDel="00D7595F">
          <w:rPr>
            <w:color w:val="4A4A4A"/>
          </w:rPr>
          <w:delText>：</w:delText>
        </w:r>
        <w:r w:rsidRPr="00D30F54" w:rsidDel="00D7595F">
          <w:rPr>
            <w:color w:val="4A4A4A"/>
          </w:rPr>
          <w:delText>以太坊要实现的是一个内置了编程语言的区块链协议</w:delText>
        </w:r>
        <w:r w:rsidR="00D30F54" w:rsidDel="00D7595F">
          <w:rPr>
            <w:color w:val="4A4A4A"/>
          </w:rPr>
          <w:delText>，</w:delText>
        </w:r>
        <w:r w:rsidRPr="00D30F54" w:rsidDel="00D7595F">
          <w:rPr>
            <w:color w:val="4A4A4A"/>
          </w:rPr>
          <w:delText>由于支持了编程语言</w:delText>
        </w:r>
        <w:r w:rsidR="00D30F54" w:rsidDel="00D7595F">
          <w:rPr>
            <w:color w:val="4A4A4A"/>
          </w:rPr>
          <w:delText>，</w:delText>
        </w:r>
        <w:r w:rsidRPr="00D30F54" w:rsidDel="00D7595F">
          <w:rPr>
            <w:color w:val="4A4A4A"/>
          </w:rPr>
          <w:delText>那么理论上任何区块链应用都可以用这门语言进行定义</w:delText>
        </w:r>
        <w:r w:rsidR="00D30F54" w:rsidDel="00D7595F">
          <w:rPr>
            <w:color w:val="4A4A4A"/>
          </w:rPr>
          <w:delText>，</w:delText>
        </w:r>
        <w:r w:rsidRPr="00D30F54" w:rsidDel="00D7595F">
          <w:rPr>
            <w:color w:val="4A4A4A"/>
          </w:rPr>
          <w:delText>进而作为一种应用</w:delText>
        </w:r>
        <w:r w:rsidR="00D30F54" w:rsidDel="00D7595F">
          <w:rPr>
            <w:color w:val="4A4A4A"/>
          </w:rPr>
          <w:delText>，</w:delText>
        </w:r>
        <w:r w:rsidRPr="00D30F54" w:rsidDel="00D7595F">
          <w:rPr>
            <w:color w:val="4A4A4A"/>
          </w:rPr>
          <w:delText>运行于以太坊的区块链协议之上。而不是像以往的那些项目</w:delText>
        </w:r>
        <w:r w:rsidR="00D30F54" w:rsidDel="00D7595F">
          <w:rPr>
            <w:color w:val="4A4A4A"/>
          </w:rPr>
          <w:delText>，</w:delText>
        </w:r>
        <w:r w:rsidRPr="00D30F54" w:rsidDel="00D7595F">
          <w:rPr>
            <w:color w:val="4A4A4A"/>
          </w:rPr>
          <w:delText>各自为政</w:delText>
        </w:r>
        <w:r w:rsidR="00D30F54" w:rsidDel="00D7595F">
          <w:rPr>
            <w:color w:val="4A4A4A"/>
          </w:rPr>
          <w:delText>，</w:delText>
        </w:r>
        <w:r w:rsidRPr="00D30F54" w:rsidDel="00D7595F">
          <w:rPr>
            <w:color w:val="4A4A4A"/>
          </w:rPr>
          <w:delText>分别定义自己的区块链协议</w:delText>
        </w:r>
        <w:r w:rsidR="00D30F54" w:rsidDel="00D7595F">
          <w:rPr>
            <w:color w:val="4A4A4A"/>
          </w:rPr>
          <w:delText>，</w:delText>
        </w:r>
        <w:r w:rsidRPr="00D30F54" w:rsidDel="00D7595F">
          <w:rPr>
            <w:color w:val="4A4A4A"/>
          </w:rPr>
          <w:delText>而各个协议又只支持一种或几种特定区块链应用</w:delText>
        </w:r>
        <w:r w:rsidR="00D30F54" w:rsidDel="00D7595F">
          <w:rPr>
            <w:color w:val="4A4A4A"/>
          </w:rPr>
          <w:delText>，</w:delText>
        </w:r>
        <w:r w:rsidRPr="00D30F54" w:rsidDel="00D7595F">
          <w:rPr>
            <w:color w:val="4A4A4A"/>
          </w:rPr>
          <w:delText>且互不兼容</w:delText>
        </w:r>
        <w:r w:rsidR="00D30F54" w:rsidDel="00D7595F">
          <w:rPr>
            <w:color w:val="4A4A4A"/>
          </w:rPr>
          <w:delText>。</w:delText>
        </w:r>
        <w:r w:rsidRPr="00D30F54" w:rsidDel="00D7595F">
          <w:rPr>
            <w:color w:val="4A4A4A"/>
          </w:rPr>
          <w:delText>而且</w:delText>
        </w:r>
        <w:r w:rsidR="00D30F54" w:rsidDel="00D7595F">
          <w:rPr>
            <w:color w:val="4A4A4A"/>
          </w:rPr>
          <w:delText>，</w:delText>
        </w:r>
        <w:r w:rsidRPr="00D30F54" w:rsidDel="00D7595F">
          <w:rPr>
            <w:color w:val="4A4A4A"/>
          </w:rPr>
          <w:delText>基于以太坊的支持编程的区块链协议</w:delText>
        </w:r>
        <w:r w:rsidR="00D30F54" w:rsidDel="00D7595F">
          <w:rPr>
            <w:color w:val="4A4A4A"/>
          </w:rPr>
          <w:delText>，</w:delText>
        </w:r>
        <w:r w:rsidRPr="00D30F54" w:rsidDel="00D7595F">
          <w:rPr>
            <w:color w:val="4A4A4A"/>
          </w:rPr>
          <w:delText>不仅能实现前文所述的已经提出的各种区块链应用</w:delText>
        </w:r>
        <w:r w:rsidR="00791ADE" w:rsidDel="00D7595F">
          <w:rPr>
            <w:color w:val="4A4A4A"/>
          </w:rPr>
          <w:delText>，</w:delText>
        </w:r>
        <w:r w:rsidRPr="00D30F54" w:rsidDel="00D7595F">
          <w:rPr>
            <w:color w:val="4A4A4A"/>
          </w:rPr>
          <w:delText>并且在未来</w:delText>
        </w:r>
        <w:r w:rsidR="00D30F54" w:rsidDel="00D7595F">
          <w:rPr>
            <w:color w:val="4A4A4A"/>
          </w:rPr>
          <w:delText>，</w:delText>
        </w:r>
        <w:r w:rsidRPr="00D30F54" w:rsidDel="00D7595F">
          <w:rPr>
            <w:color w:val="4A4A4A"/>
          </w:rPr>
          <w:delText>也能实现现在的人们还没有想到的全新的区块链应用。也就是说</w:delText>
        </w:r>
        <w:r w:rsidR="00254056" w:rsidDel="00D7595F">
          <w:rPr>
            <w:color w:val="4A4A4A"/>
          </w:rPr>
          <w:delText>，</w:delText>
        </w:r>
        <w:r w:rsidRPr="00D30F54" w:rsidDel="00D7595F">
          <w:rPr>
            <w:color w:val="4A4A4A"/>
          </w:rPr>
          <w:delText>以太坊定义好的区块链协议</w:delText>
        </w:r>
        <w:r w:rsidR="00254056" w:rsidDel="00D7595F">
          <w:rPr>
            <w:color w:val="4A4A4A"/>
          </w:rPr>
          <w:delText>，</w:delText>
        </w:r>
        <w:r w:rsidRPr="00D30F54" w:rsidDel="00D7595F">
          <w:rPr>
            <w:color w:val="4A4A4A"/>
          </w:rPr>
          <w:delText>使得区块链应用开发者高效快速地开发顶层应用</w:delText>
        </w:r>
        <w:r w:rsidR="00254056" w:rsidDel="00D7595F">
          <w:rPr>
            <w:color w:val="4A4A4A"/>
          </w:rPr>
          <w:delText>，</w:delText>
        </w:r>
        <w:r w:rsidRPr="00D30F54" w:rsidDel="00D7595F">
          <w:rPr>
            <w:color w:val="4A4A4A"/>
          </w:rPr>
          <w:delText>变为可能。</w:delText>
        </w:r>
      </w:del>
    </w:p>
    <w:p w14:paraId="146CF5E7" w14:textId="4DA2140A" w:rsidR="000E2E5D" w:rsidRPr="00D30F54" w:rsidDel="00D7595F" w:rsidRDefault="000E2E5D" w:rsidP="00D30F54">
      <w:pPr>
        <w:rPr>
          <w:del w:id="28" w:author="Microsoft Office 用户" w:date="2016-04-21T17:14:00Z"/>
        </w:rPr>
      </w:pPr>
    </w:p>
    <w:p w14:paraId="3AC52646" w14:textId="13942F3E" w:rsidR="000438C0" w:rsidDel="00D7595F" w:rsidRDefault="000438C0" w:rsidP="000438C0">
      <w:pPr>
        <w:pStyle w:val="3"/>
        <w:rPr>
          <w:del w:id="29" w:author="Microsoft Office 用户" w:date="2016-04-21T17:14:00Z"/>
        </w:rPr>
      </w:pPr>
      <w:del w:id="30" w:author="Microsoft Office 用户" w:date="2016-04-21T17:14:00Z">
        <w:r w:rsidDel="00D7595F">
          <w:delText>4.1.</w:delText>
        </w:r>
        <w:r w:rsidR="000E2E5D" w:rsidDel="00D7595F">
          <w:delText>2</w:delText>
        </w:r>
        <w:r w:rsidDel="00D7595F">
          <w:delText>基本概念</w:delText>
        </w:r>
      </w:del>
    </w:p>
    <w:p w14:paraId="385A0ECB" w14:textId="52EF870B" w:rsidR="000438C0" w:rsidRPr="00985603" w:rsidDel="00D7595F" w:rsidRDefault="000438C0" w:rsidP="00985603">
      <w:pPr>
        <w:pStyle w:val="a7"/>
        <w:shd w:val="clear" w:color="auto" w:fill="FFFFFF"/>
        <w:spacing w:before="0" w:beforeAutospacing="0" w:after="0" w:afterAutospacing="0" w:line="450" w:lineRule="atLeast"/>
        <w:ind w:firstLine="420"/>
        <w:rPr>
          <w:del w:id="31" w:author="Microsoft Office 用户" w:date="2016-04-21T17:14:00Z"/>
          <w:color w:val="4A4A4A"/>
        </w:rPr>
      </w:pPr>
      <w:del w:id="32" w:author="Microsoft Office 用户" w:date="2016-04-21T17:14:00Z">
        <w:r w:rsidRPr="00985603" w:rsidDel="00D7595F">
          <w:rPr>
            <w:b/>
            <w:color w:val="4A4A4A"/>
          </w:rPr>
          <w:delText>以太坊虚拟机</w:delText>
        </w:r>
        <w:r w:rsidRPr="00985603" w:rsidDel="00D7595F">
          <w:rPr>
            <w:b/>
            <w:color w:val="4A4A4A"/>
          </w:rPr>
          <w:delText>(EVM)</w:delText>
        </w:r>
        <w:r w:rsidRPr="00985603" w:rsidDel="00D7595F">
          <w:rPr>
            <w:b/>
            <w:color w:val="4A4A4A"/>
          </w:rPr>
          <w:delText>。</w:delText>
        </w:r>
        <w:r w:rsidRPr="00985603" w:rsidDel="00D7595F">
          <w:rPr>
            <w:color w:val="4A4A4A"/>
          </w:rPr>
          <w:delText>它让你能在以太坊上写出更强大的程序（比特币上也可以写脚本程序）</w:delText>
        </w:r>
        <w:r w:rsidR="00966B02" w:rsidDel="00D7595F">
          <w:rPr>
            <w:color w:val="4A4A4A"/>
          </w:rPr>
          <w:delText>。</w:delText>
        </w:r>
        <w:r w:rsidRPr="00985603" w:rsidDel="00D7595F">
          <w:rPr>
            <w:color w:val="4A4A4A"/>
          </w:rPr>
          <w:delText>它有时也用来指以太坊区块链，负责执行智能合约以及一切。</w:delText>
        </w:r>
      </w:del>
    </w:p>
    <w:p w14:paraId="71F64089" w14:textId="79797E91" w:rsidR="000438C0" w:rsidRPr="00985603" w:rsidDel="00D7595F" w:rsidRDefault="000438C0" w:rsidP="00985603">
      <w:pPr>
        <w:pStyle w:val="a7"/>
        <w:shd w:val="clear" w:color="auto" w:fill="FFFFFF"/>
        <w:spacing w:before="0" w:beforeAutospacing="0" w:after="0" w:afterAutospacing="0" w:line="450" w:lineRule="atLeast"/>
        <w:ind w:firstLine="420"/>
        <w:rPr>
          <w:del w:id="33" w:author="Microsoft Office 用户" w:date="2016-04-21T17:14:00Z"/>
          <w:color w:val="4A4A4A"/>
        </w:rPr>
      </w:pPr>
      <w:del w:id="34" w:author="Microsoft Office 用户" w:date="2016-04-21T17:14:00Z">
        <w:r w:rsidRPr="00985603" w:rsidDel="00D7595F">
          <w:rPr>
            <w:b/>
            <w:color w:val="4A4A4A"/>
          </w:rPr>
          <w:delText>节点。</w:delText>
        </w:r>
        <w:r w:rsidRPr="00985603" w:rsidDel="00D7595F">
          <w:rPr>
            <w:color w:val="4A4A4A"/>
          </w:rPr>
          <w:delText>你可以运行节点</w:delText>
        </w:r>
        <w:r w:rsidR="00966B02" w:rsidDel="00D7595F">
          <w:rPr>
            <w:color w:val="4A4A4A"/>
          </w:rPr>
          <w:delText>，</w:delText>
        </w:r>
        <w:r w:rsidRPr="00985603" w:rsidDel="00D7595F">
          <w:rPr>
            <w:color w:val="4A4A4A"/>
          </w:rPr>
          <w:delText>通过它读写以太坊区块链</w:delText>
        </w:r>
        <w:r w:rsidR="00966B02" w:rsidDel="00D7595F">
          <w:rPr>
            <w:color w:val="4A4A4A"/>
          </w:rPr>
          <w:delText>，</w:delText>
        </w:r>
        <w:r w:rsidRPr="00985603" w:rsidDel="00D7595F">
          <w:rPr>
            <w:color w:val="4A4A4A"/>
          </w:rPr>
          <w:delText>也即使用以太坊虚拟机</w:delText>
        </w:r>
        <w:r w:rsidR="00966B02" w:rsidDel="00D7595F">
          <w:rPr>
            <w:color w:val="4A4A4A"/>
          </w:rPr>
          <w:delText>。</w:delText>
        </w:r>
        <w:r w:rsidRPr="00985603" w:rsidDel="00D7595F">
          <w:rPr>
            <w:color w:val="4A4A4A"/>
          </w:rPr>
          <w:delText>完全节点需要下载整个区块链。</w:delText>
        </w:r>
      </w:del>
    </w:p>
    <w:p w14:paraId="0F16A9DB" w14:textId="3D3B742C" w:rsidR="000438C0" w:rsidRPr="00985603" w:rsidDel="00D7595F" w:rsidRDefault="000438C0" w:rsidP="00985603">
      <w:pPr>
        <w:pStyle w:val="a7"/>
        <w:shd w:val="clear" w:color="auto" w:fill="FFFFFF"/>
        <w:spacing w:before="0" w:beforeAutospacing="0" w:after="0" w:afterAutospacing="0" w:line="450" w:lineRule="atLeast"/>
        <w:ind w:firstLine="420"/>
        <w:rPr>
          <w:del w:id="35" w:author="Microsoft Office 用户" w:date="2016-04-21T17:14:00Z"/>
          <w:color w:val="4A4A4A"/>
        </w:rPr>
      </w:pPr>
      <w:del w:id="36" w:author="Microsoft Office 用户" w:date="2016-04-21T17:14:00Z">
        <w:r w:rsidRPr="00985603" w:rsidDel="00D7595F">
          <w:rPr>
            <w:b/>
            <w:color w:val="4A4A4A"/>
          </w:rPr>
          <w:delText>Gas. (</w:delText>
        </w:r>
        <w:r w:rsidRPr="00985603" w:rsidDel="00D7595F">
          <w:rPr>
            <w:b/>
            <w:color w:val="4A4A4A"/>
          </w:rPr>
          <w:delText>汽油</w:delText>
        </w:r>
        <w:r w:rsidRPr="00985603" w:rsidDel="00D7595F">
          <w:rPr>
            <w:b/>
            <w:color w:val="4A4A4A"/>
          </w:rPr>
          <w:delText xml:space="preserve">) </w:delText>
        </w:r>
        <w:r w:rsidRPr="00985603" w:rsidDel="00D7595F">
          <w:rPr>
            <w:color w:val="4A4A4A"/>
          </w:rPr>
          <w:delText>在以太坊上执行程序以及保存数据都要消耗一定量的以太币，</w:delText>
        </w:r>
        <w:r w:rsidRPr="00985603" w:rsidDel="00D7595F">
          <w:rPr>
            <w:color w:val="4A4A4A"/>
          </w:rPr>
          <w:delText>Gas</w:delText>
        </w:r>
        <w:r w:rsidRPr="00985603" w:rsidDel="00D7595F">
          <w:rPr>
            <w:color w:val="4A4A4A"/>
          </w:rPr>
          <w:delText>是以太币转换而成</w:delText>
        </w:r>
        <w:r w:rsidR="00966B02" w:rsidDel="00D7595F">
          <w:rPr>
            <w:color w:val="4A4A4A"/>
          </w:rPr>
          <w:delText>。</w:delText>
        </w:r>
        <w:r w:rsidRPr="00985603" w:rsidDel="00D7595F">
          <w:rPr>
            <w:color w:val="4A4A4A"/>
          </w:rPr>
          <w:delText>这个机制用来保证效率。</w:delText>
        </w:r>
      </w:del>
    </w:p>
    <w:p w14:paraId="6591FC33" w14:textId="7CBC329C" w:rsidR="000438C0" w:rsidRPr="00985603" w:rsidDel="00D7595F" w:rsidRDefault="000438C0" w:rsidP="00985603">
      <w:pPr>
        <w:pStyle w:val="a7"/>
        <w:shd w:val="clear" w:color="auto" w:fill="FFFFFF"/>
        <w:spacing w:before="0" w:beforeAutospacing="0" w:after="0" w:afterAutospacing="0" w:line="450" w:lineRule="atLeast"/>
        <w:ind w:firstLine="420"/>
        <w:rPr>
          <w:del w:id="37" w:author="Microsoft Office 用户" w:date="2016-04-21T17:14:00Z"/>
          <w:color w:val="4A4A4A"/>
        </w:rPr>
      </w:pPr>
      <w:del w:id="38" w:author="Microsoft Office 用户" w:date="2016-04-21T17:14:00Z">
        <w:r w:rsidRPr="00985603" w:rsidDel="00D7595F">
          <w:rPr>
            <w:b/>
            <w:color w:val="4A4A4A"/>
          </w:rPr>
          <w:delText>DApp.</w:delText>
        </w:r>
        <w:r w:rsidRPr="00985603" w:rsidDel="00D7595F">
          <w:rPr>
            <w:color w:val="4A4A4A"/>
          </w:rPr>
          <w:delText xml:space="preserve"> </w:delText>
        </w:r>
        <w:r w:rsidRPr="00985603" w:rsidDel="00D7595F">
          <w:rPr>
            <w:color w:val="4A4A4A"/>
          </w:rPr>
          <w:delText>以太坊社区把基于智能合约的应用称为去中心化的应用程序</w:delText>
        </w:r>
        <w:r w:rsidRPr="00985603" w:rsidDel="00D7595F">
          <w:rPr>
            <w:color w:val="4A4A4A"/>
          </w:rPr>
          <w:delText>(Decentralized App)</w:delText>
        </w:r>
        <w:r w:rsidRPr="00985603" w:rsidDel="00D7595F">
          <w:rPr>
            <w:color w:val="4A4A4A"/>
          </w:rPr>
          <w:delText>。</w:delText>
        </w:r>
        <w:r w:rsidRPr="00985603" w:rsidDel="00D7595F">
          <w:rPr>
            <w:color w:val="4A4A4A"/>
          </w:rPr>
          <w:delText>DApp</w:delText>
        </w:r>
        <w:r w:rsidRPr="00985603" w:rsidDel="00D7595F">
          <w:rPr>
            <w:color w:val="4A4A4A"/>
          </w:rPr>
          <w:delText>的目标是让你的智能合约有一个友好的界面</w:delText>
        </w:r>
        <w:r w:rsidR="00966B02" w:rsidDel="00D7595F">
          <w:rPr>
            <w:color w:val="4A4A4A"/>
          </w:rPr>
          <w:delText>，</w:delText>
        </w:r>
        <w:r w:rsidRPr="00985603" w:rsidDel="00D7595F">
          <w:rPr>
            <w:color w:val="4A4A4A"/>
          </w:rPr>
          <w:delText>外加一些额外的东西，例如</w:delText>
        </w:r>
        <w:r w:rsidRPr="00985603" w:rsidDel="00D7595F">
          <w:rPr>
            <w:color w:val="4A4A4A"/>
          </w:rPr>
          <w:delText>IPFS</w:delText>
        </w:r>
        <w:r w:rsidRPr="00985603" w:rsidDel="00D7595F">
          <w:rPr>
            <w:color w:val="4A4A4A"/>
          </w:rPr>
          <w:delText>（可以存储和读取数据的去中心化网络</w:delText>
        </w:r>
        <w:r w:rsidRPr="00985603" w:rsidDel="00D7595F">
          <w:rPr>
            <w:rFonts w:hint="eastAsia"/>
            <w:color w:val="4A4A4A"/>
          </w:rPr>
          <w:delText>）</w:delText>
        </w:r>
        <w:r w:rsidR="00966B02" w:rsidDel="00D7595F">
          <w:rPr>
            <w:color w:val="4A4A4A"/>
          </w:rPr>
          <w:delText>。</w:delText>
        </w:r>
        <w:r w:rsidRPr="00985603" w:rsidDel="00D7595F">
          <w:rPr>
            <w:color w:val="4A4A4A"/>
          </w:rPr>
          <w:delText>DApp</w:delText>
        </w:r>
        <w:r w:rsidRPr="00985603" w:rsidDel="00D7595F">
          <w:rPr>
            <w:color w:val="4A4A4A"/>
          </w:rPr>
          <w:delText>可以跑在一台能与以太坊节点交互的中心化服务器上</w:delText>
        </w:r>
        <w:r w:rsidR="0027740C" w:rsidDel="00D7595F">
          <w:rPr>
            <w:color w:val="4A4A4A"/>
          </w:rPr>
          <w:delText>，</w:delText>
        </w:r>
        <w:r w:rsidRPr="00985603" w:rsidDel="00D7595F">
          <w:rPr>
            <w:color w:val="4A4A4A"/>
          </w:rPr>
          <w:delText>也可以跑在任意一个以太坊平等节点上。</w:delText>
        </w:r>
      </w:del>
    </w:p>
    <w:p w14:paraId="2C8523D8" w14:textId="02D91DB4" w:rsidR="000438C0" w:rsidDel="00D7595F" w:rsidRDefault="000438C0" w:rsidP="000438C0">
      <w:pPr>
        <w:pStyle w:val="3"/>
        <w:rPr>
          <w:del w:id="39" w:author="Microsoft Office 用户" w:date="2016-04-21T17:14:00Z"/>
        </w:rPr>
      </w:pPr>
      <w:del w:id="40" w:author="Microsoft Office 用户" w:date="2016-04-21T17:14:00Z">
        <w:r w:rsidDel="00D7595F">
          <w:delText>4.1.2 DApp</w:delText>
        </w:r>
        <w:r w:rsidDel="00D7595F">
          <w:delText>框架及工作流程</w:delText>
        </w:r>
      </w:del>
    </w:p>
    <w:p w14:paraId="63E84B3E" w14:textId="5F6B7EF3" w:rsidR="005C7DDA" w:rsidRPr="005C7DDA" w:rsidDel="00D7595F" w:rsidRDefault="005C7DDA" w:rsidP="00513CF4">
      <w:pPr>
        <w:pStyle w:val="4"/>
        <w:rPr>
          <w:del w:id="41" w:author="Microsoft Office 用户" w:date="2016-04-21T17:14:00Z"/>
        </w:rPr>
      </w:pPr>
      <w:del w:id="42" w:author="Microsoft Office 用户" w:date="2016-04-21T17:14:00Z">
        <w:r w:rsidDel="00D7595F">
          <w:delText xml:space="preserve">1 </w:delText>
        </w:r>
        <w:r w:rsidRPr="005C7DDA" w:rsidDel="00D7595F">
          <w:rPr>
            <w:rFonts w:hint="eastAsia"/>
          </w:rPr>
          <w:delText>DApp</w:delText>
        </w:r>
        <w:r w:rsidRPr="005C7DDA" w:rsidDel="00D7595F">
          <w:rPr>
            <w:rFonts w:hint="eastAsia"/>
          </w:rPr>
          <w:delText>开发框架</w:delText>
        </w:r>
      </w:del>
    </w:p>
    <w:p w14:paraId="4BD4B56E" w14:textId="39F20ADD" w:rsidR="005C7DDA" w:rsidDel="00D7595F" w:rsidRDefault="005C7DDA" w:rsidP="00513CF4">
      <w:pPr>
        <w:rPr>
          <w:del w:id="43" w:author="Microsoft Office 用户" w:date="2016-04-21T17:14:00Z"/>
        </w:rPr>
      </w:pPr>
    </w:p>
    <w:p w14:paraId="28BB53B9" w14:textId="72A20758" w:rsidR="00B5138C" w:rsidRPr="00513CF4" w:rsidDel="00D7595F" w:rsidRDefault="00B5138C" w:rsidP="00513CF4">
      <w:pPr>
        <w:pStyle w:val="4"/>
        <w:rPr>
          <w:del w:id="44" w:author="Microsoft Office 用户" w:date="2016-04-21T17:14:00Z"/>
        </w:rPr>
      </w:pPr>
      <w:del w:id="45" w:author="Microsoft Office 用户" w:date="2016-04-21T17:14:00Z">
        <w:r w:rsidDel="00D7595F">
          <w:delText>2</w:delText>
        </w:r>
        <w:r w:rsidRPr="00513CF4" w:rsidDel="00D7595F">
          <w:rPr>
            <w:rFonts w:hint="eastAsia"/>
          </w:rPr>
          <w:delText>部署智能合约的流程</w:delText>
        </w:r>
      </w:del>
    </w:p>
    <w:p w14:paraId="6DE721AD" w14:textId="2E7B6B5B" w:rsidR="00860363" w:rsidRPr="00513CF4" w:rsidDel="00D7595F" w:rsidRDefault="00860363" w:rsidP="00513CF4">
      <w:pPr>
        <w:pStyle w:val="a7"/>
        <w:shd w:val="clear" w:color="auto" w:fill="FFFFFF"/>
        <w:spacing w:before="0" w:beforeAutospacing="0" w:after="0" w:afterAutospacing="0" w:line="450" w:lineRule="atLeast"/>
        <w:ind w:firstLine="420"/>
        <w:rPr>
          <w:del w:id="46" w:author="Microsoft Office 用户" w:date="2016-04-21T17:14:00Z"/>
          <w:color w:val="4A4A4A"/>
        </w:rPr>
      </w:pPr>
      <w:del w:id="47" w:author="Microsoft Office 用户" w:date="2016-04-21T17:14:00Z">
        <w:r w:rsidRPr="00513CF4" w:rsidDel="00D7595F">
          <w:rPr>
            <w:color w:val="4A4A4A"/>
          </w:rPr>
          <w:delText>流程如下：</w:delText>
        </w:r>
      </w:del>
    </w:p>
    <w:p w14:paraId="5703EB66" w14:textId="5BE165ED" w:rsidR="00860363" w:rsidRPr="00513CF4" w:rsidDel="00D7595F" w:rsidRDefault="00860363" w:rsidP="00513CF4">
      <w:pPr>
        <w:pStyle w:val="a7"/>
        <w:shd w:val="clear" w:color="auto" w:fill="FFFFFF"/>
        <w:spacing w:before="0" w:beforeAutospacing="0" w:after="0" w:afterAutospacing="0" w:line="450" w:lineRule="atLeast"/>
        <w:ind w:firstLine="420"/>
        <w:rPr>
          <w:del w:id="48" w:author="Microsoft Office 用户" w:date="2016-04-21T17:14:00Z"/>
          <w:color w:val="4A4A4A"/>
        </w:rPr>
      </w:pPr>
      <w:del w:id="49" w:author="Microsoft Office 用户" w:date="2016-04-21T17:14:00Z">
        <w:r w:rsidDel="00D7595F">
          <w:rPr>
            <w:color w:val="4A4A4A"/>
          </w:rPr>
          <w:delText>（</w:delText>
        </w:r>
        <w:r w:rsidDel="00D7595F">
          <w:rPr>
            <w:color w:val="4A4A4A"/>
          </w:rPr>
          <w:delText>1</w:delText>
        </w:r>
        <w:r w:rsidDel="00D7595F">
          <w:rPr>
            <w:color w:val="4A4A4A"/>
          </w:rPr>
          <w:delText>）</w:delText>
        </w:r>
        <w:r w:rsidRPr="00513CF4" w:rsidDel="00D7595F">
          <w:rPr>
            <w:color w:val="4A4A4A"/>
          </w:rPr>
          <w:delText>启动一个以太坊节点</w:delText>
        </w:r>
        <w:r w:rsidRPr="00513CF4" w:rsidDel="00D7595F">
          <w:rPr>
            <w:color w:val="4A4A4A"/>
          </w:rPr>
          <w:delText> (</w:delText>
        </w:r>
        <w:r w:rsidRPr="00513CF4" w:rsidDel="00D7595F">
          <w:rPr>
            <w:color w:val="4A4A4A"/>
          </w:rPr>
          <w:delText>例如</w:delText>
        </w:r>
        <w:r w:rsidRPr="00513CF4" w:rsidDel="00D7595F">
          <w:rPr>
            <w:color w:val="4A4A4A"/>
          </w:rPr>
          <w:delText>geth</w:delText>
        </w:r>
        <w:r w:rsidRPr="00513CF4" w:rsidDel="00D7595F">
          <w:rPr>
            <w:color w:val="4A4A4A"/>
          </w:rPr>
          <w:delText>或者</w:delText>
        </w:r>
        <w:r w:rsidRPr="00513CF4" w:rsidDel="00D7595F">
          <w:rPr>
            <w:color w:val="4A4A4A"/>
          </w:rPr>
          <w:delText>testrpc)</w:delText>
        </w:r>
        <w:r w:rsidRPr="00513CF4" w:rsidDel="00D7595F">
          <w:rPr>
            <w:color w:val="4A4A4A"/>
          </w:rPr>
          <w:delText>。</w:delText>
        </w:r>
      </w:del>
    </w:p>
    <w:p w14:paraId="4C6A8424" w14:textId="48534F2B" w:rsidR="00860363" w:rsidRPr="00513CF4" w:rsidDel="00D7595F" w:rsidRDefault="00860363" w:rsidP="00513CF4">
      <w:pPr>
        <w:pStyle w:val="a7"/>
        <w:shd w:val="clear" w:color="auto" w:fill="FFFFFF"/>
        <w:spacing w:before="0" w:beforeAutospacing="0" w:after="0" w:afterAutospacing="0" w:line="450" w:lineRule="atLeast"/>
        <w:ind w:firstLine="420"/>
        <w:rPr>
          <w:del w:id="50" w:author="Microsoft Office 用户" w:date="2016-04-21T17:14:00Z"/>
          <w:color w:val="4A4A4A"/>
        </w:rPr>
      </w:pPr>
      <w:del w:id="51" w:author="Microsoft Office 用户" w:date="2016-04-21T17:14:00Z">
        <w:r w:rsidDel="00D7595F">
          <w:rPr>
            <w:color w:val="4A4A4A"/>
          </w:rPr>
          <w:delText>（</w:delText>
        </w:r>
        <w:r w:rsidDel="00D7595F">
          <w:rPr>
            <w:color w:val="4A4A4A"/>
          </w:rPr>
          <w:delText>2</w:delText>
        </w:r>
        <w:r w:rsidDel="00D7595F">
          <w:rPr>
            <w:color w:val="4A4A4A"/>
          </w:rPr>
          <w:delText>）</w:delText>
        </w:r>
        <w:r w:rsidRPr="00513CF4" w:rsidDel="00D7595F">
          <w:rPr>
            <w:color w:val="4A4A4A"/>
          </w:rPr>
          <w:delText>使用</w:delText>
        </w:r>
        <w:r w:rsidRPr="00513CF4" w:rsidDel="00D7595F">
          <w:rPr>
            <w:color w:val="4A4A4A"/>
          </w:rPr>
          <w:delText>solc*</w:delText>
        </w:r>
        <w:r w:rsidRPr="00513CF4" w:rsidDel="00D7595F">
          <w:rPr>
            <w:color w:val="4A4A4A"/>
          </w:rPr>
          <w:delText>编译</w:delText>
        </w:r>
        <w:r w:rsidRPr="00513CF4" w:rsidDel="00D7595F">
          <w:rPr>
            <w:color w:val="4A4A4A"/>
          </w:rPr>
          <w:delText>*</w:delText>
        </w:r>
        <w:r w:rsidRPr="00513CF4" w:rsidDel="00D7595F">
          <w:rPr>
            <w:color w:val="4A4A4A"/>
          </w:rPr>
          <w:delText>智能合约。</w:delText>
        </w:r>
        <w:r w:rsidRPr="00513CF4" w:rsidDel="00D7595F">
          <w:rPr>
            <w:color w:val="4A4A4A"/>
          </w:rPr>
          <w:delText xml:space="preserve"> =&gt; </w:delText>
        </w:r>
        <w:r w:rsidRPr="00513CF4" w:rsidDel="00D7595F">
          <w:rPr>
            <w:color w:val="4A4A4A"/>
          </w:rPr>
          <w:delText>获得二进制代码。</w:delText>
        </w:r>
      </w:del>
    </w:p>
    <w:p w14:paraId="2D5C3BFC" w14:textId="36E4A0AD" w:rsidR="00860363" w:rsidRPr="00513CF4" w:rsidDel="00D7595F" w:rsidRDefault="00860363" w:rsidP="00513CF4">
      <w:pPr>
        <w:pStyle w:val="a7"/>
        <w:shd w:val="clear" w:color="auto" w:fill="FFFFFF"/>
        <w:spacing w:before="0" w:beforeAutospacing="0" w:after="0" w:afterAutospacing="0" w:line="450" w:lineRule="atLeast"/>
        <w:ind w:firstLine="420"/>
        <w:rPr>
          <w:del w:id="52" w:author="Microsoft Office 用户" w:date="2016-04-21T17:14:00Z"/>
          <w:color w:val="4A4A4A"/>
        </w:rPr>
      </w:pPr>
      <w:del w:id="53" w:author="Microsoft Office 用户" w:date="2016-04-21T17:14:00Z">
        <w:r w:rsidDel="00D7595F">
          <w:rPr>
            <w:color w:val="4A4A4A"/>
          </w:rPr>
          <w:delText>（</w:delText>
        </w:r>
        <w:r w:rsidDel="00D7595F">
          <w:rPr>
            <w:color w:val="4A4A4A"/>
          </w:rPr>
          <w:delText>3</w:delText>
        </w:r>
        <w:r w:rsidDel="00D7595F">
          <w:rPr>
            <w:color w:val="4A4A4A"/>
          </w:rPr>
          <w:delText>）</w:delText>
        </w:r>
        <w:r w:rsidRPr="00513CF4" w:rsidDel="00D7595F">
          <w:rPr>
            <w:color w:val="4A4A4A"/>
          </w:rPr>
          <w:delText>将编译好的合约部署到网络。（这一步会消耗以太币，还需要使用你的节点的默认地址或者指定地址来给合约签名。）</w:delText>
        </w:r>
        <w:r w:rsidRPr="00513CF4" w:rsidDel="00D7595F">
          <w:rPr>
            <w:color w:val="4A4A4A"/>
          </w:rPr>
          <w:delText xml:space="preserve"> =&gt; </w:delText>
        </w:r>
        <w:r w:rsidRPr="00513CF4" w:rsidDel="00D7595F">
          <w:rPr>
            <w:color w:val="4A4A4A"/>
          </w:rPr>
          <w:delText>获得合约的区块链地址和</w:delText>
        </w:r>
        <w:r w:rsidRPr="00513CF4" w:rsidDel="00D7595F">
          <w:rPr>
            <w:color w:val="4A4A4A"/>
          </w:rPr>
          <w:delText>ABI</w:delText>
        </w:r>
        <w:r w:rsidRPr="00513CF4" w:rsidDel="00D7595F">
          <w:rPr>
            <w:color w:val="4A4A4A"/>
          </w:rPr>
          <w:delText>（合约接口的</w:delText>
        </w:r>
        <w:r w:rsidRPr="00513CF4" w:rsidDel="00D7595F">
          <w:rPr>
            <w:color w:val="4A4A4A"/>
          </w:rPr>
          <w:delText>JSON</w:delText>
        </w:r>
        <w:r w:rsidRPr="00513CF4" w:rsidDel="00D7595F">
          <w:rPr>
            <w:color w:val="4A4A4A"/>
          </w:rPr>
          <w:delText>表示，包括变量，事件和可以调用的方法）。</w:delText>
        </w:r>
        <w:r w:rsidRPr="00513CF4" w:rsidDel="00D7595F">
          <w:rPr>
            <w:color w:val="4A4A4A"/>
          </w:rPr>
          <w:delText>(</w:delText>
        </w:r>
        <w:r w:rsidRPr="00513CF4" w:rsidDel="00D7595F">
          <w:rPr>
            <w:color w:val="4A4A4A"/>
          </w:rPr>
          <w:delText>译注：作者在这里把</w:delText>
        </w:r>
        <w:r w:rsidRPr="00513CF4" w:rsidDel="00D7595F">
          <w:rPr>
            <w:color w:val="4A4A4A"/>
          </w:rPr>
          <w:delText>ABI</w:delText>
        </w:r>
        <w:r w:rsidRPr="00513CF4" w:rsidDel="00D7595F">
          <w:rPr>
            <w:color w:val="4A4A4A"/>
          </w:rPr>
          <w:delText>与合约接口弄混了。</w:delText>
        </w:r>
        <w:r w:rsidRPr="00513CF4" w:rsidDel="00D7595F">
          <w:rPr>
            <w:color w:val="4A4A4A"/>
          </w:rPr>
          <w:delText>ABI</w:delText>
        </w:r>
        <w:r w:rsidRPr="00513CF4" w:rsidDel="00D7595F">
          <w:rPr>
            <w:color w:val="4A4A4A"/>
          </w:rPr>
          <w:delText>是合约接口的二进制表示。</w:delText>
        </w:r>
        <w:r w:rsidRPr="00513CF4" w:rsidDel="00D7595F">
          <w:rPr>
            <w:color w:val="4A4A4A"/>
          </w:rPr>
          <w:delText>)</w:delText>
        </w:r>
      </w:del>
    </w:p>
    <w:p w14:paraId="46760365" w14:textId="5DEDC035" w:rsidR="00860363" w:rsidRPr="00513CF4" w:rsidDel="00D7595F" w:rsidRDefault="00860363" w:rsidP="00513CF4">
      <w:pPr>
        <w:pStyle w:val="a7"/>
        <w:shd w:val="clear" w:color="auto" w:fill="FFFFFF"/>
        <w:spacing w:before="0" w:beforeAutospacing="0" w:after="0" w:afterAutospacing="0" w:line="450" w:lineRule="atLeast"/>
        <w:ind w:firstLine="420"/>
        <w:rPr>
          <w:del w:id="54" w:author="Microsoft Office 用户" w:date="2016-04-21T17:14:00Z"/>
          <w:color w:val="4A4A4A"/>
        </w:rPr>
      </w:pPr>
      <w:del w:id="55" w:author="Microsoft Office 用户" w:date="2016-04-21T17:14:00Z">
        <w:r w:rsidDel="00D7595F">
          <w:rPr>
            <w:color w:val="4A4A4A"/>
          </w:rPr>
          <w:delText>（</w:delText>
        </w:r>
        <w:r w:rsidDel="00D7595F">
          <w:rPr>
            <w:color w:val="4A4A4A"/>
          </w:rPr>
          <w:delText>4</w:delText>
        </w:r>
        <w:r w:rsidDel="00D7595F">
          <w:rPr>
            <w:color w:val="4A4A4A"/>
          </w:rPr>
          <w:delText>）</w:delText>
        </w:r>
        <w:r w:rsidRPr="00513CF4" w:rsidDel="00D7595F">
          <w:rPr>
            <w:color w:val="4A4A4A"/>
          </w:rPr>
          <w:delText>用</w:delText>
        </w:r>
        <w:r w:rsidRPr="00513CF4" w:rsidDel="00D7595F">
          <w:rPr>
            <w:color w:val="4A4A4A"/>
          </w:rPr>
          <w:delText>web3.js</w:delText>
        </w:r>
        <w:r w:rsidRPr="00513CF4" w:rsidDel="00D7595F">
          <w:rPr>
            <w:color w:val="4A4A4A"/>
          </w:rPr>
          <w:delText>提供的</w:delText>
        </w:r>
        <w:r w:rsidRPr="00513CF4" w:rsidDel="00D7595F">
          <w:rPr>
            <w:color w:val="4A4A4A"/>
          </w:rPr>
          <w:delText>JavaScript API</w:delText>
        </w:r>
        <w:r w:rsidRPr="00513CF4" w:rsidDel="00D7595F">
          <w:rPr>
            <w:color w:val="4A4A4A"/>
          </w:rPr>
          <w:delText>来调用合约。（根据调用的类型有可能会消耗以太币。）</w:delText>
        </w:r>
      </w:del>
    </w:p>
    <w:p w14:paraId="07A6F738" w14:textId="0E73DD2A" w:rsidR="00B5138C" w:rsidRPr="00513CF4" w:rsidDel="00D7595F" w:rsidRDefault="00DF4923" w:rsidP="00513CF4">
      <w:pPr>
        <w:pStyle w:val="a7"/>
        <w:shd w:val="clear" w:color="auto" w:fill="FFFFFF"/>
        <w:spacing w:before="0" w:beforeAutospacing="0" w:after="0" w:afterAutospacing="0" w:line="450" w:lineRule="atLeast"/>
        <w:ind w:firstLine="420"/>
        <w:rPr>
          <w:del w:id="56" w:author="Microsoft Office 用户" w:date="2016-04-21T17:14:00Z"/>
          <w:color w:val="4A4A4A"/>
        </w:rPr>
      </w:pPr>
      <w:del w:id="57" w:author="Microsoft Office 用户" w:date="2016-04-21T17:14:00Z">
        <w:r w:rsidRPr="00DF4923" w:rsidDel="00D7595F">
          <w:rPr>
            <w:noProof/>
            <w:color w:val="4A4A4A"/>
          </w:rPr>
          <w:drawing>
            <wp:inline distT="0" distB="0" distL="0" distR="0" wp14:anchorId="7DBFD14C" wp14:editId="72D2236E">
              <wp:extent cx="5805159" cy="4220980"/>
              <wp:effectExtent l="0" t="0" r="1206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2350" cy="4226208"/>
                      </a:xfrm>
                      <a:prstGeom prst="rect">
                        <a:avLst/>
                      </a:prstGeom>
                    </pic:spPr>
                  </pic:pic>
                </a:graphicData>
              </a:graphic>
            </wp:inline>
          </w:drawing>
        </w:r>
      </w:del>
    </w:p>
    <w:p w14:paraId="789A04E8" w14:textId="43C01DE1" w:rsidR="00190CAA" w:rsidRPr="00190CAA" w:rsidDel="00D7595F" w:rsidRDefault="00190CAA" w:rsidP="00513CF4">
      <w:pPr>
        <w:rPr>
          <w:del w:id="58" w:author="Microsoft Office 用户" w:date="2016-04-21T17:14:00Z"/>
        </w:rPr>
      </w:pPr>
    </w:p>
    <w:p w14:paraId="1972CFD8" w14:textId="04651583" w:rsidR="0031544B" w:rsidRPr="00513CF4" w:rsidDel="00D7595F" w:rsidRDefault="00190CAA" w:rsidP="00513CF4">
      <w:pPr>
        <w:pStyle w:val="3"/>
        <w:rPr>
          <w:del w:id="59" w:author="Microsoft Office 用户" w:date="2016-04-21T17:14:00Z"/>
        </w:rPr>
      </w:pPr>
      <w:del w:id="60" w:author="Microsoft Office 用户" w:date="2016-04-21T17:14:00Z">
        <w:r w:rsidDel="00D7595F">
          <w:delText>4.1.3</w:delText>
        </w:r>
        <w:r w:rsidR="0031544B" w:rsidRPr="00513CF4" w:rsidDel="00D7595F">
          <w:rPr>
            <w:rFonts w:hint="eastAsia"/>
          </w:rPr>
          <w:delText>基于以太坊搭建私有链</w:delText>
        </w:r>
      </w:del>
    </w:p>
    <w:p w14:paraId="0ABCDDDA" w14:textId="34F705BA" w:rsidR="000438C0" w:rsidDel="00D7595F" w:rsidRDefault="000438C0" w:rsidP="000438C0">
      <w:pPr>
        <w:rPr>
          <w:del w:id="61" w:author="Microsoft Office 用户" w:date="2016-04-21T17:14:00Z"/>
        </w:rPr>
      </w:pPr>
    </w:p>
    <w:p w14:paraId="298964CB" w14:textId="1C8DCC50" w:rsidR="0031544B" w:rsidRPr="00513CF4" w:rsidDel="00D7595F" w:rsidRDefault="0031544B" w:rsidP="00513CF4">
      <w:pPr>
        <w:pStyle w:val="a3"/>
        <w:numPr>
          <w:ilvl w:val="0"/>
          <w:numId w:val="13"/>
        </w:numPr>
        <w:ind w:firstLineChars="0"/>
        <w:rPr>
          <w:del w:id="62" w:author="Microsoft Office 用户" w:date="2016-04-21T17:14:00Z"/>
          <w:rFonts w:ascii="Times" w:hAnsi="Times" w:cs="Times"/>
          <w:b/>
          <w:bCs/>
          <w:sz w:val="36"/>
          <w:szCs w:val="36"/>
        </w:rPr>
      </w:pPr>
      <w:del w:id="63" w:author="Microsoft Office 用户" w:date="2016-04-21T17:14:00Z">
        <w:r w:rsidRPr="00513CF4" w:rsidDel="00D7595F">
          <w:rPr>
            <w:rFonts w:ascii="Times" w:hAnsi="Times" w:cs="Times" w:hint="eastAsia"/>
            <w:b/>
            <w:bCs/>
            <w:sz w:val="36"/>
            <w:szCs w:val="36"/>
          </w:rPr>
          <w:delText>安装</w:delText>
        </w:r>
        <w:r w:rsidRPr="00513CF4" w:rsidDel="00D7595F">
          <w:rPr>
            <w:rFonts w:ascii="Times" w:hAnsi="Times" w:cs="Times"/>
            <w:b/>
            <w:bCs/>
            <w:sz w:val="36"/>
            <w:szCs w:val="36"/>
          </w:rPr>
          <w:delText>go-ethereum</w:delText>
        </w:r>
      </w:del>
    </w:p>
    <w:p w14:paraId="0DCC89F2" w14:textId="38485645" w:rsidR="0031544B" w:rsidRPr="00513CF4" w:rsidDel="00D7595F" w:rsidRDefault="005A7147" w:rsidP="00513CF4">
      <w:pPr>
        <w:pStyle w:val="a7"/>
        <w:shd w:val="clear" w:color="auto" w:fill="FFFFFF"/>
        <w:spacing w:before="0" w:beforeAutospacing="0" w:after="0" w:afterAutospacing="0" w:line="450" w:lineRule="atLeast"/>
        <w:ind w:firstLine="420"/>
        <w:rPr>
          <w:del w:id="64" w:author="Microsoft Office 用户" w:date="2016-04-21T17:14:00Z"/>
          <w:color w:val="4A4A4A"/>
        </w:rPr>
      </w:pPr>
      <w:del w:id="65" w:author="Microsoft Office 用户" w:date="2016-04-21T17:14:00Z">
        <w:r w:rsidDel="00D7595F">
          <w:fldChar w:fldCharType="begin"/>
        </w:r>
        <w:r w:rsidDel="00D7595F">
          <w:delInstrText xml:space="preserve"> HYPERLINK "https://github.com/ethereum/go-ethereum" </w:delInstrText>
        </w:r>
        <w:r w:rsidDel="00D7595F">
          <w:fldChar w:fldCharType="separate"/>
        </w:r>
        <w:r w:rsidR="0031544B" w:rsidRPr="00513CF4" w:rsidDel="00D7595F">
          <w:rPr>
            <w:color w:val="4A4A4A"/>
          </w:rPr>
          <w:delText>https://github.com/ethereum/go-ethereum</w:delText>
        </w:r>
        <w:r w:rsidDel="00D7595F">
          <w:rPr>
            <w:color w:val="4A4A4A"/>
          </w:rPr>
          <w:fldChar w:fldCharType="end"/>
        </w:r>
      </w:del>
    </w:p>
    <w:p w14:paraId="7AD4C501" w14:textId="5816BB5B" w:rsidR="0031544B" w:rsidRPr="00513CF4" w:rsidDel="00D7595F" w:rsidRDefault="0031544B" w:rsidP="00513CF4">
      <w:pPr>
        <w:pStyle w:val="a7"/>
        <w:shd w:val="clear" w:color="auto" w:fill="FFFFFF"/>
        <w:spacing w:before="0" w:beforeAutospacing="0" w:after="0" w:afterAutospacing="0" w:line="450" w:lineRule="atLeast"/>
        <w:ind w:firstLine="420"/>
        <w:rPr>
          <w:del w:id="66" w:author="Microsoft Office 用户" w:date="2016-04-21T17:14:00Z"/>
          <w:color w:val="4A4A4A"/>
        </w:rPr>
      </w:pPr>
      <w:del w:id="67" w:author="Microsoft Office 用户" w:date="2016-04-21T17:14:00Z">
        <w:r w:rsidRPr="00513CF4" w:rsidDel="00D7595F">
          <w:rPr>
            <w:rFonts w:hint="eastAsia"/>
            <w:color w:val="4A4A4A"/>
          </w:rPr>
          <w:delText>在</w:delText>
        </w:r>
        <w:r w:rsidRPr="00D70E04" w:rsidDel="00D7595F">
          <w:rPr>
            <w:color w:val="4A4A4A"/>
          </w:rPr>
          <w:delText>Ubuntu 14.04</w:delText>
        </w:r>
        <w:r w:rsidRPr="00513CF4" w:rsidDel="00D7595F">
          <w:rPr>
            <w:rFonts w:hint="eastAsia"/>
            <w:color w:val="4A4A4A"/>
          </w:rPr>
          <w:delText>下通过</w:delText>
        </w:r>
        <w:r w:rsidRPr="00513CF4" w:rsidDel="00D7595F">
          <w:rPr>
            <w:color w:val="4A4A4A"/>
          </w:rPr>
          <w:delText>ppa</w:delText>
        </w:r>
        <w:r w:rsidRPr="00513CF4" w:rsidDel="00D7595F">
          <w:rPr>
            <w:rFonts w:hint="eastAsia"/>
            <w:color w:val="4A4A4A"/>
          </w:rPr>
          <w:delText>安装或者</w:delText>
        </w:r>
        <w:r w:rsidRPr="00513CF4" w:rsidDel="00D7595F">
          <w:rPr>
            <w:color w:val="4A4A4A"/>
          </w:rPr>
          <w:delText>git</w:delText>
        </w:r>
        <w:r w:rsidRPr="00513CF4" w:rsidDel="00D7595F">
          <w:rPr>
            <w:rFonts w:hint="eastAsia"/>
            <w:color w:val="4A4A4A"/>
          </w:rPr>
          <w:delText>下载源码编译安装</w:delText>
        </w:r>
      </w:del>
    </w:p>
    <w:p w14:paraId="4F96AB20" w14:textId="111EA2DF" w:rsidR="0031544B" w:rsidRPr="00513CF4" w:rsidDel="00D7595F" w:rsidRDefault="005A7147" w:rsidP="00513CF4">
      <w:pPr>
        <w:pStyle w:val="a7"/>
        <w:shd w:val="clear" w:color="auto" w:fill="FFFFFF"/>
        <w:spacing w:before="0" w:beforeAutospacing="0" w:after="0" w:afterAutospacing="0" w:line="450" w:lineRule="atLeast"/>
        <w:ind w:firstLine="420"/>
        <w:rPr>
          <w:del w:id="68" w:author="Microsoft Office 用户" w:date="2016-04-21T17:14:00Z"/>
          <w:color w:val="4A4A4A"/>
        </w:rPr>
      </w:pPr>
      <w:del w:id="69" w:author="Microsoft Office 用户" w:date="2016-04-21T17:14:00Z">
        <w:r w:rsidDel="00D7595F">
          <w:fldChar w:fldCharType="begin"/>
        </w:r>
        <w:r w:rsidDel="00D7595F">
          <w:delInstrText xml:space="preserve"> HYPERLINK "https://github.com/ethereum/go-ethereum/wiki/Installation-Instructions-for-Ubuntu" </w:delInstrText>
        </w:r>
        <w:r w:rsidDel="00D7595F">
          <w:fldChar w:fldCharType="separate"/>
        </w:r>
        <w:r w:rsidR="0031544B" w:rsidRPr="00513CF4" w:rsidDel="00D7595F">
          <w:rPr>
            <w:color w:val="4A4A4A"/>
          </w:rPr>
          <w:delText>https://github.com/ethereum/go-ethereum/wiki/Installation-Instructions-for-Ubuntu</w:delText>
        </w:r>
        <w:r w:rsidDel="00D7595F">
          <w:rPr>
            <w:color w:val="4A4A4A"/>
          </w:rPr>
          <w:fldChar w:fldCharType="end"/>
        </w:r>
      </w:del>
    </w:p>
    <w:p w14:paraId="06D581AB" w14:textId="43DB5877" w:rsidR="0031544B" w:rsidRPr="00513CF4" w:rsidDel="00D7595F" w:rsidRDefault="0031544B" w:rsidP="00513CF4">
      <w:pPr>
        <w:pStyle w:val="a7"/>
        <w:shd w:val="clear" w:color="auto" w:fill="FFFFFF"/>
        <w:spacing w:before="0" w:beforeAutospacing="0" w:after="0" w:afterAutospacing="0" w:line="450" w:lineRule="atLeast"/>
        <w:ind w:firstLine="420"/>
        <w:rPr>
          <w:del w:id="70" w:author="Microsoft Office 用户" w:date="2016-04-21T17:14:00Z"/>
          <w:color w:val="4A4A4A"/>
        </w:rPr>
      </w:pPr>
      <w:del w:id="71" w:author="Microsoft Office 用户" w:date="2016-04-21T17:14:00Z">
        <w:r w:rsidRPr="00513CF4" w:rsidDel="00D7595F">
          <w:rPr>
            <w:color w:val="4A4A4A"/>
          </w:rPr>
          <w:delText>sudo apt-get install software-properties-common</w:delText>
        </w:r>
      </w:del>
    </w:p>
    <w:p w14:paraId="47DC2C07" w14:textId="61F4D3FF" w:rsidR="0031544B" w:rsidRPr="00513CF4" w:rsidDel="00D7595F" w:rsidRDefault="0031544B" w:rsidP="00513CF4">
      <w:pPr>
        <w:pStyle w:val="a7"/>
        <w:shd w:val="clear" w:color="auto" w:fill="FFFFFF"/>
        <w:spacing w:before="0" w:beforeAutospacing="0" w:after="0" w:afterAutospacing="0" w:line="450" w:lineRule="atLeast"/>
        <w:ind w:firstLine="420"/>
        <w:rPr>
          <w:del w:id="72" w:author="Microsoft Office 用户" w:date="2016-04-21T17:14:00Z"/>
          <w:color w:val="4A4A4A"/>
        </w:rPr>
      </w:pPr>
      <w:del w:id="73" w:author="Microsoft Office 用户" w:date="2016-04-21T17:14:00Z">
        <w:r w:rsidRPr="00513CF4" w:rsidDel="00D7595F">
          <w:rPr>
            <w:color w:val="4A4A4A"/>
          </w:rPr>
          <w:delText>sudo add-apt-repository -y ppa:ethereum/ethereum</w:delText>
        </w:r>
      </w:del>
    </w:p>
    <w:p w14:paraId="1EF74E99" w14:textId="26D5F774" w:rsidR="004D1CAC" w:rsidRPr="00513CF4" w:rsidDel="00D7595F" w:rsidRDefault="0031544B" w:rsidP="00513CF4">
      <w:pPr>
        <w:pStyle w:val="a7"/>
        <w:shd w:val="clear" w:color="auto" w:fill="FFFFFF"/>
        <w:spacing w:before="0" w:beforeAutospacing="0" w:after="0" w:afterAutospacing="0" w:line="450" w:lineRule="atLeast"/>
        <w:ind w:firstLine="420"/>
        <w:rPr>
          <w:del w:id="74" w:author="Microsoft Office 用户" w:date="2016-04-21T17:14:00Z"/>
          <w:color w:val="4A4A4A"/>
        </w:rPr>
      </w:pPr>
      <w:del w:id="75" w:author="Microsoft Office 用户" w:date="2016-04-21T17:14:00Z">
        <w:r w:rsidRPr="00513CF4" w:rsidDel="00D7595F">
          <w:rPr>
            <w:color w:val="4A4A4A"/>
          </w:rPr>
          <w:delText>sudo add-apt-repository -y ppa:ethereum/ethereum-dev</w:delText>
        </w:r>
      </w:del>
    </w:p>
    <w:p w14:paraId="49F76EAC" w14:textId="2AB52D22" w:rsidR="0031544B" w:rsidRPr="00513CF4" w:rsidDel="00D7595F" w:rsidRDefault="0031544B" w:rsidP="00513CF4">
      <w:pPr>
        <w:pStyle w:val="a7"/>
        <w:shd w:val="clear" w:color="auto" w:fill="FFFFFF"/>
        <w:spacing w:before="0" w:beforeAutospacing="0" w:after="0" w:afterAutospacing="0" w:line="450" w:lineRule="atLeast"/>
        <w:ind w:firstLine="420"/>
        <w:rPr>
          <w:del w:id="76" w:author="Microsoft Office 用户" w:date="2016-04-21T17:14:00Z"/>
          <w:color w:val="4A4A4A"/>
        </w:rPr>
      </w:pPr>
      <w:del w:id="77" w:author="Microsoft Office 用户" w:date="2016-04-21T17:14:00Z">
        <w:r w:rsidRPr="00513CF4" w:rsidDel="00D7595F">
          <w:rPr>
            <w:color w:val="4A4A4A"/>
          </w:rPr>
          <w:delText>sudo apt-get update</w:delText>
        </w:r>
      </w:del>
    </w:p>
    <w:p w14:paraId="5C0C02A1" w14:textId="746C5198" w:rsidR="0031544B" w:rsidRPr="00513CF4" w:rsidDel="00D7595F" w:rsidRDefault="0031544B" w:rsidP="00513CF4">
      <w:pPr>
        <w:pStyle w:val="a7"/>
        <w:shd w:val="clear" w:color="auto" w:fill="FFFFFF"/>
        <w:spacing w:before="0" w:beforeAutospacing="0" w:after="0" w:afterAutospacing="0" w:line="450" w:lineRule="atLeast"/>
        <w:ind w:firstLine="420"/>
        <w:rPr>
          <w:del w:id="78" w:author="Microsoft Office 用户" w:date="2016-04-21T17:14:00Z"/>
          <w:color w:val="4A4A4A"/>
        </w:rPr>
      </w:pPr>
      <w:del w:id="79" w:author="Microsoft Office 用户" w:date="2016-04-21T17:14:00Z">
        <w:r w:rsidRPr="00513CF4" w:rsidDel="00D7595F">
          <w:rPr>
            <w:color w:val="4A4A4A"/>
          </w:rPr>
          <w:delText>sudo apt-get install ethereum</w:delText>
        </w:r>
      </w:del>
    </w:p>
    <w:p w14:paraId="19771993" w14:textId="3903D173" w:rsidR="0031544B" w:rsidRPr="00513CF4" w:rsidDel="00D7595F" w:rsidRDefault="004D1CAC" w:rsidP="00513CF4">
      <w:pPr>
        <w:pStyle w:val="a7"/>
        <w:shd w:val="clear" w:color="auto" w:fill="FFFFFF"/>
        <w:spacing w:before="0" w:beforeAutospacing="0" w:after="0" w:afterAutospacing="0" w:line="450" w:lineRule="atLeast"/>
        <w:ind w:firstLine="420"/>
        <w:rPr>
          <w:del w:id="80" w:author="Microsoft Office 用户" w:date="2016-04-21T17:14:00Z"/>
          <w:color w:val="4A4A4A"/>
        </w:rPr>
      </w:pPr>
      <w:del w:id="81" w:author="Microsoft Office 用户" w:date="2016-04-21T17:14:00Z">
        <w:r w:rsidRPr="00513CF4" w:rsidDel="00D7595F">
          <w:rPr>
            <w:color w:val="4A4A4A"/>
          </w:rPr>
          <w:delText xml:space="preserve">geth --help </w:delText>
        </w:r>
        <w:r w:rsidRPr="00513CF4" w:rsidDel="00D7595F">
          <w:rPr>
            <w:rFonts w:hint="eastAsia"/>
            <w:color w:val="4A4A4A"/>
          </w:rPr>
          <w:delText>可以看到下图，说明</w:delText>
        </w:r>
        <w:r w:rsidRPr="00513CF4" w:rsidDel="00D7595F">
          <w:rPr>
            <w:color w:val="4A4A4A"/>
          </w:rPr>
          <w:delText xml:space="preserve">ethereum </w:delText>
        </w:r>
        <w:r w:rsidRPr="00513CF4" w:rsidDel="00D7595F">
          <w:rPr>
            <w:rFonts w:hint="eastAsia"/>
            <w:color w:val="4A4A4A"/>
          </w:rPr>
          <w:delText>安装成功</w:delText>
        </w:r>
      </w:del>
    </w:p>
    <w:p w14:paraId="5B911F1D" w14:textId="7203277B" w:rsidR="004D1CAC" w:rsidDel="00D7595F" w:rsidRDefault="00CD1296" w:rsidP="00513CF4">
      <w:pPr>
        <w:jc w:val="center"/>
        <w:rPr>
          <w:del w:id="82" w:author="Microsoft Office 用户" w:date="2016-04-21T17:14:00Z"/>
        </w:rPr>
      </w:pPr>
      <w:del w:id="83" w:author="Microsoft Office 用户" w:date="2016-04-21T17:14:00Z">
        <w:r w:rsidRPr="00CD1296" w:rsidDel="00D7595F">
          <w:rPr>
            <w:noProof/>
          </w:rPr>
          <w:drawing>
            <wp:inline distT="0" distB="0" distL="0" distR="0" wp14:anchorId="7D85EABC" wp14:editId="16B4DA70">
              <wp:extent cx="4647565" cy="250016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6472" cy="2504957"/>
                      </a:xfrm>
                      <a:prstGeom prst="rect">
                        <a:avLst/>
                      </a:prstGeom>
                    </pic:spPr>
                  </pic:pic>
                </a:graphicData>
              </a:graphic>
            </wp:inline>
          </w:drawing>
        </w:r>
      </w:del>
    </w:p>
    <w:p w14:paraId="28750249" w14:textId="15D178C7" w:rsidR="00854BBC" w:rsidDel="00D7595F" w:rsidRDefault="00854BBC" w:rsidP="0031544B">
      <w:pPr>
        <w:rPr>
          <w:del w:id="84" w:author="Microsoft Office 用户" w:date="2016-04-21T17:14:00Z"/>
        </w:rPr>
      </w:pPr>
    </w:p>
    <w:p w14:paraId="14813170" w14:textId="5103D40E" w:rsidR="00190CAA" w:rsidDel="00D7595F" w:rsidRDefault="00190CAA" w:rsidP="00190CAA">
      <w:pPr>
        <w:autoSpaceDE w:val="0"/>
        <w:autoSpaceDN w:val="0"/>
        <w:adjustRightInd w:val="0"/>
        <w:rPr>
          <w:del w:id="85" w:author="Microsoft Office 用户" w:date="2016-04-21T17:14:00Z"/>
          <w:rFonts w:ascii="Times" w:hAnsi="Times" w:cs="Times"/>
          <w:sz w:val="28"/>
          <w:szCs w:val="28"/>
        </w:rPr>
      </w:pPr>
      <w:del w:id="86" w:author="Microsoft Office 用户" w:date="2016-04-21T17:14:00Z">
        <w:r w:rsidDel="00D7595F">
          <w:rPr>
            <w:rFonts w:ascii="Times" w:hAnsi="Times" w:cs="Times"/>
            <w:b/>
            <w:bCs/>
            <w:sz w:val="36"/>
            <w:szCs w:val="36"/>
          </w:rPr>
          <w:delText>2.</w:delText>
        </w:r>
        <w:r w:rsidDel="00D7595F">
          <w:rPr>
            <w:rFonts w:ascii="Times" w:hAnsi="Times" w:cs="Times"/>
            <w:b/>
            <w:bCs/>
            <w:sz w:val="36"/>
            <w:szCs w:val="36"/>
          </w:rPr>
          <w:delText>编译安装</w:delText>
        </w:r>
        <w:r w:rsidDel="00D7595F">
          <w:rPr>
            <w:rFonts w:ascii="Times" w:hAnsi="Times" w:cs="Times"/>
            <w:b/>
            <w:bCs/>
            <w:sz w:val="36"/>
            <w:szCs w:val="36"/>
          </w:rPr>
          <w:delText>Solidity</w:delText>
        </w:r>
        <w:r w:rsidDel="00D7595F">
          <w:rPr>
            <w:rFonts w:ascii="Times" w:hAnsi="Times" w:cs="Times"/>
            <w:b/>
            <w:bCs/>
            <w:sz w:val="36"/>
            <w:szCs w:val="36"/>
          </w:rPr>
          <w:delText>的编译器</w:delText>
        </w:r>
      </w:del>
    </w:p>
    <w:p w14:paraId="3B52426C" w14:textId="450F5CC0" w:rsidR="00190CAA" w:rsidDel="00D7595F" w:rsidRDefault="00190CAA" w:rsidP="00190CAA">
      <w:pPr>
        <w:autoSpaceDE w:val="0"/>
        <w:autoSpaceDN w:val="0"/>
        <w:adjustRightInd w:val="0"/>
        <w:rPr>
          <w:del w:id="87" w:author="Microsoft Office 用户" w:date="2016-04-21T17:14:00Z"/>
          <w:rFonts w:ascii="Times" w:hAnsi="Times" w:cs="Times"/>
          <w:sz w:val="28"/>
          <w:szCs w:val="28"/>
        </w:rPr>
      </w:pPr>
      <w:del w:id="88" w:author="Microsoft Office 用户" w:date="2016-04-21T17:14:00Z">
        <w:r w:rsidDel="00D7595F">
          <w:rPr>
            <w:rFonts w:ascii="Times" w:hAnsi="Times" w:cs="Times"/>
            <w:b/>
            <w:bCs/>
            <w:sz w:val="32"/>
            <w:szCs w:val="32"/>
          </w:rPr>
          <w:delText>第一部分：准备工作</w:delText>
        </w:r>
      </w:del>
    </w:p>
    <w:p w14:paraId="5DCAED91" w14:textId="5A13FA52" w:rsidR="00190CAA" w:rsidDel="00D7595F" w:rsidRDefault="00190CAA" w:rsidP="00190CAA">
      <w:pPr>
        <w:autoSpaceDE w:val="0"/>
        <w:autoSpaceDN w:val="0"/>
        <w:adjustRightInd w:val="0"/>
        <w:rPr>
          <w:del w:id="89" w:author="Microsoft Office 用户" w:date="2016-04-21T17:14:00Z"/>
          <w:rFonts w:ascii="Times" w:hAnsi="Times" w:cs="Times"/>
          <w:sz w:val="28"/>
          <w:szCs w:val="28"/>
        </w:rPr>
      </w:pPr>
      <w:del w:id="90" w:author="Microsoft Office 用户" w:date="2016-04-21T17:14:00Z">
        <w:r w:rsidDel="00D7595F">
          <w:rPr>
            <w:rFonts w:ascii="Times" w:hAnsi="Times" w:cs="Times"/>
            <w:sz w:val="28"/>
            <w:szCs w:val="28"/>
          </w:rPr>
          <w:delText>参考</w:delText>
        </w:r>
      </w:del>
    </w:p>
    <w:p w14:paraId="4D08C6B1" w14:textId="680550D5" w:rsidR="00190CAA" w:rsidDel="00D7595F" w:rsidRDefault="005A7147" w:rsidP="00190CAA">
      <w:pPr>
        <w:autoSpaceDE w:val="0"/>
        <w:autoSpaceDN w:val="0"/>
        <w:adjustRightInd w:val="0"/>
        <w:rPr>
          <w:del w:id="91" w:author="Microsoft Office 用户" w:date="2016-04-21T17:14:00Z"/>
          <w:rFonts w:ascii="Times" w:hAnsi="Times" w:cs="Times"/>
          <w:sz w:val="28"/>
          <w:szCs w:val="28"/>
        </w:rPr>
      </w:pPr>
      <w:del w:id="92" w:author="Microsoft Office 用户" w:date="2016-04-21T17:14:00Z">
        <w:r w:rsidDel="00D7595F">
          <w:fldChar w:fldCharType="begin"/>
        </w:r>
        <w:r w:rsidDel="00D7595F">
          <w:delInstrText xml:space="preserve"> HYPERLINK "https://github.com/ethereum/webthree-umbrella/wiki/Building-on-Ubuntu" </w:delInstrText>
        </w:r>
        <w:r w:rsidDel="00D7595F">
          <w:fldChar w:fldCharType="separate"/>
        </w:r>
        <w:r w:rsidR="00190CAA" w:rsidDel="00D7595F">
          <w:rPr>
            <w:rFonts w:ascii="Times" w:hAnsi="Times" w:cs="Times"/>
            <w:color w:val="0000FF"/>
            <w:sz w:val="28"/>
            <w:szCs w:val="28"/>
            <w:u w:val="single" w:color="0000FF"/>
          </w:rPr>
          <w:delText>https://github.com/ethereum/webthree-umbrella/wiki/Building-on-Ubuntu</w:delText>
        </w:r>
        <w:r w:rsidDel="00D7595F">
          <w:rPr>
            <w:rFonts w:ascii="Times" w:hAnsi="Times" w:cs="Times"/>
            <w:color w:val="0000FF"/>
            <w:sz w:val="28"/>
            <w:szCs w:val="28"/>
            <w:u w:val="single" w:color="0000FF"/>
          </w:rPr>
          <w:fldChar w:fldCharType="end"/>
        </w:r>
      </w:del>
    </w:p>
    <w:p w14:paraId="64BB472B" w14:textId="6B4DAEEC" w:rsidR="00190CAA" w:rsidDel="00D7595F" w:rsidRDefault="00190CAA" w:rsidP="00190CAA">
      <w:pPr>
        <w:autoSpaceDE w:val="0"/>
        <w:autoSpaceDN w:val="0"/>
        <w:adjustRightInd w:val="0"/>
        <w:rPr>
          <w:del w:id="93" w:author="Microsoft Office 用户" w:date="2016-04-21T17:14:00Z"/>
          <w:rFonts w:ascii="Menlo" w:hAnsi="Menlo" w:cs="Menlo"/>
          <w:color w:val="262626"/>
          <w:sz w:val="28"/>
          <w:szCs w:val="28"/>
        </w:rPr>
      </w:pPr>
      <w:del w:id="94" w:author="Microsoft Office 用户" w:date="2016-04-21T17:14:00Z">
        <w:r w:rsidDel="00D7595F">
          <w:rPr>
            <w:rFonts w:ascii="Menlo" w:hAnsi="Menlo" w:cs="Menlo"/>
            <w:color w:val="262626"/>
            <w:sz w:val="28"/>
            <w:szCs w:val="28"/>
          </w:rPr>
          <w:delText>（注：保证每次命令成功，没有出错信息，在实践中有时候碰到执行某一步命令失败的情况，如果失败，请多尝试几次）</w:delText>
        </w:r>
      </w:del>
    </w:p>
    <w:p w14:paraId="7FA638C6" w14:textId="133844A1" w:rsidR="00190CAA" w:rsidDel="00D7595F" w:rsidRDefault="00190CAA" w:rsidP="00190CAA">
      <w:pPr>
        <w:autoSpaceDE w:val="0"/>
        <w:autoSpaceDN w:val="0"/>
        <w:adjustRightInd w:val="0"/>
        <w:rPr>
          <w:del w:id="95" w:author="Microsoft Office 用户" w:date="2016-04-21T17:14:00Z"/>
          <w:rFonts w:ascii="Times" w:hAnsi="Times" w:cs="Times"/>
          <w:sz w:val="28"/>
          <w:szCs w:val="28"/>
        </w:rPr>
      </w:pPr>
      <w:del w:id="96" w:author="Microsoft Office 用户" w:date="2016-04-21T17:14:00Z">
        <w:r w:rsidDel="00D7595F">
          <w:rPr>
            <w:rFonts w:ascii="Times" w:hAnsi="Times" w:cs="Times"/>
            <w:sz w:val="28"/>
            <w:szCs w:val="28"/>
          </w:rPr>
          <w:delText>第一步：</w:delText>
        </w:r>
      </w:del>
    </w:p>
    <w:p w14:paraId="26DD034F" w14:textId="1BEF1067" w:rsidR="00190CAA" w:rsidDel="00D7595F" w:rsidRDefault="00190CAA" w:rsidP="00190CAA">
      <w:pPr>
        <w:autoSpaceDE w:val="0"/>
        <w:autoSpaceDN w:val="0"/>
        <w:adjustRightInd w:val="0"/>
        <w:rPr>
          <w:del w:id="97" w:author="Microsoft Office 用户" w:date="2016-04-21T17:14:00Z"/>
          <w:rFonts w:ascii="Times" w:hAnsi="Times" w:cs="Times"/>
          <w:sz w:val="28"/>
          <w:szCs w:val="28"/>
        </w:rPr>
      </w:pPr>
      <w:del w:id="98" w:author="Microsoft Office 用户" w:date="2016-04-21T17:14:00Z">
        <w:r w:rsidDel="00D7595F">
          <w:rPr>
            <w:rFonts w:ascii="Times" w:hAnsi="Times" w:cs="Times"/>
            <w:sz w:val="28"/>
            <w:szCs w:val="28"/>
          </w:rPr>
          <w:delText>如果是</w:delText>
        </w:r>
        <w:r w:rsidDel="00D7595F">
          <w:rPr>
            <w:rFonts w:ascii="Times" w:hAnsi="Times" w:cs="Times"/>
            <w:sz w:val="28"/>
            <w:szCs w:val="28"/>
          </w:rPr>
          <w:delText>Ubuntu14.04</w:delText>
        </w:r>
        <w:r w:rsidDel="00D7595F">
          <w:rPr>
            <w:rFonts w:ascii="Times" w:hAnsi="Times" w:cs="Times"/>
            <w:sz w:val="28"/>
            <w:szCs w:val="28"/>
          </w:rPr>
          <w:delText>版本，执行以下命令</w:delText>
        </w:r>
      </w:del>
    </w:p>
    <w:p w14:paraId="07D4BF73" w14:textId="03245CC2" w:rsidR="00190CAA" w:rsidDel="00D7595F" w:rsidRDefault="00190CAA" w:rsidP="00190CAA">
      <w:pPr>
        <w:autoSpaceDE w:val="0"/>
        <w:autoSpaceDN w:val="0"/>
        <w:adjustRightInd w:val="0"/>
        <w:rPr>
          <w:del w:id="99" w:author="Microsoft Office 用户" w:date="2016-04-21T17:14:00Z"/>
          <w:rFonts w:ascii="Menlo" w:hAnsi="Menlo" w:cs="Menlo"/>
          <w:sz w:val="28"/>
          <w:szCs w:val="28"/>
        </w:rPr>
      </w:pPr>
      <w:del w:id="100" w:author="Microsoft Office 用户" w:date="2016-04-21T17:14:00Z">
        <w:r w:rsidDel="00D7595F">
          <w:rPr>
            <w:rFonts w:ascii="Menlo" w:hAnsi="Menlo" w:cs="Menlo"/>
            <w:sz w:val="28"/>
            <w:szCs w:val="28"/>
          </w:rPr>
          <w:delText>sudo apt-add-repository ppa:george-edison55/cmake-3.x</w:delText>
        </w:r>
      </w:del>
    </w:p>
    <w:p w14:paraId="07C158C7" w14:textId="203C6D82" w:rsidR="00190CAA" w:rsidDel="00D7595F" w:rsidRDefault="00190CAA" w:rsidP="00190CAA">
      <w:pPr>
        <w:autoSpaceDE w:val="0"/>
        <w:autoSpaceDN w:val="0"/>
        <w:adjustRightInd w:val="0"/>
        <w:rPr>
          <w:del w:id="101" w:author="Microsoft Office 用户" w:date="2016-04-21T17:14:00Z"/>
          <w:rFonts w:ascii="Menlo" w:hAnsi="Menlo" w:cs="Menlo"/>
          <w:color w:val="262626"/>
          <w:sz w:val="28"/>
          <w:szCs w:val="28"/>
        </w:rPr>
      </w:pPr>
      <w:del w:id="102" w:author="Microsoft Office 用户" w:date="2016-04-21T17:14:00Z">
        <w:r w:rsidDel="00D7595F">
          <w:rPr>
            <w:rFonts w:ascii="Menlo" w:hAnsi="Menlo" w:cs="Menlo"/>
            <w:color w:val="262626"/>
            <w:sz w:val="28"/>
            <w:szCs w:val="28"/>
          </w:rPr>
          <w:delText>注：第一步其他版本操作系统略过</w:delText>
        </w:r>
      </w:del>
    </w:p>
    <w:p w14:paraId="1F776E09" w14:textId="7C12B080" w:rsidR="00190CAA" w:rsidDel="00D7595F" w:rsidRDefault="00190CAA" w:rsidP="00190CAA">
      <w:pPr>
        <w:autoSpaceDE w:val="0"/>
        <w:autoSpaceDN w:val="0"/>
        <w:adjustRightInd w:val="0"/>
        <w:rPr>
          <w:del w:id="103" w:author="Microsoft Office 用户" w:date="2016-04-21T17:14:00Z"/>
          <w:rFonts w:ascii="Menlo" w:hAnsi="Menlo" w:cs="Menlo"/>
          <w:color w:val="262626"/>
          <w:sz w:val="28"/>
          <w:szCs w:val="28"/>
        </w:rPr>
      </w:pPr>
      <w:del w:id="104" w:author="Microsoft Office 用户" w:date="2016-04-21T17:14:00Z">
        <w:r w:rsidDel="00D7595F">
          <w:rPr>
            <w:rFonts w:ascii="Menlo" w:hAnsi="Menlo" w:cs="Menlo"/>
            <w:color w:val="262626"/>
            <w:sz w:val="28"/>
            <w:szCs w:val="28"/>
          </w:rPr>
          <w:delText>第二步：</w:delText>
        </w:r>
      </w:del>
    </w:p>
    <w:p w14:paraId="43C51B66" w14:textId="3FA83AD6" w:rsidR="00190CAA" w:rsidDel="00D7595F" w:rsidRDefault="00190CAA" w:rsidP="00190CAA">
      <w:pPr>
        <w:autoSpaceDE w:val="0"/>
        <w:autoSpaceDN w:val="0"/>
        <w:adjustRightInd w:val="0"/>
        <w:rPr>
          <w:del w:id="105" w:author="Microsoft Office 用户" w:date="2016-04-21T17:14:00Z"/>
          <w:rFonts w:ascii="Menlo" w:hAnsi="Menlo" w:cs="Menlo"/>
          <w:color w:val="262626"/>
          <w:sz w:val="28"/>
          <w:szCs w:val="28"/>
        </w:rPr>
      </w:pPr>
      <w:del w:id="106" w:author="Microsoft Office 用户" w:date="2016-04-21T17:14:00Z">
        <w:r w:rsidDel="00D7595F">
          <w:rPr>
            <w:rFonts w:ascii="Menlo" w:hAnsi="Menlo" w:cs="Menlo"/>
            <w:color w:val="262626"/>
            <w:sz w:val="28"/>
            <w:szCs w:val="28"/>
          </w:rPr>
          <w:delText>接下来执行下面的命令</w:delText>
        </w:r>
      </w:del>
    </w:p>
    <w:p w14:paraId="7BB8E082" w14:textId="1772237F" w:rsidR="00190CAA" w:rsidDel="00D7595F" w:rsidRDefault="00190CAA" w:rsidP="00190CAA">
      <w:pPr>
        <w:autoSpaceDE w:val="0"/>
        <w:autoSpaceDN w:val="0"/>
        <w:adjustRightInd w:val="0"/>
        <w:rPr>
          <w:del w:id="107" w:author="Microsoft Office 用户" w:date="2016-04-21T17:14:00Z"/>
          <w:rFonts w:ascii="Menlo" w:hAnsi="Menlo" w:cs="Menlo"/>
          <w:color w:val="262626"/>
          <w:sz w:val="28"/>
          <w:szCs w:val="28"/>
        </w:rPr>
      </w:pPr>
      <w:del w:id="108" w:author="Microsoft Office 用户" w:date="2016-04-21T17:14:00Z">
        <w:r w:rsidDel="00D7595F">
          <w:rPr>
            <w:rFonts w:ascii="Menlo" w:hAnsi="Menlo" w:cs="Menlo"/>
            <w:color w:val="262626"/>
            <w:sz w:val="28"/>
            <w:szCs w:val="28"/>
          </w:rPr>
          <w:delText>sudo apt-get -y update</w:delText>
        </w:r>
      </w:del>
    </w:p>
    <w:p w14:paraId="7E89CDDD" w14:textId="75E47711" w:rsidR="00190CAA" w:rsidDel="00D7595F" w:rsidRDefault="00190CAA" w:rsidP="00190CAA">
      <w:pPr>
        <w:autoSpaceDE w:val="0"/>
        <w:autoSpaceDN w:val="0"/>
        <w:adjustRightInd w:val="0"/>
        <w:rPr>
          <w:del w:id="109" w:author="Microsoft Office 用户" w:date="2016-04-21T17:14:00Z"/>
          <w:rFonts w:ascii="Menlo" w:hAnsi="Menlo" w:cs="Menlo"/>
          <w:color w:val="262626"/>
          <w:sz w:val="28"/>
          <w:szCs w:val="28"/>
        </w:rPr>
      </w:pPr>
      <w:del w:id="110" w:author="Microsoft Office 用户" w:date="2016-04-21T17:14:00Z">
        <w:r w:rsidDel="00D7595F">
          <w:rPr>
            <w:rFonts w:ascii="Menlo" w:hAnsi="Menlo" w:cs="Menlo"/>
            <w:color w:val="262626"/>
            <w:sz w:val="28"/>
            <w:szCs w:val="28"/>
          </w:rPr>
          <w:delText>sudo apt-get -y install language-pack-en-base</w:delText>
        </w:r>
      </w:del>
    </w:p>
    <w:p w14:paraId="07AB9432" w14:textId="28C5A2F5" w:rsidR="00190CAA" w:rsidDel="00D7595F" w:rsidRDefault="00190CAA" w:rsidP="00190CAA">
      <w:pPr>
        <w:autoSpaceDE w:val="0"/>
        <w:autoSpaceDN w:val="0"/>
        <w:adjustRightInd w:val="0"/>
        <w:rPr>
          <w:del w:id="111" w:author="Microsoft Office 用户" w:date="2016-04-21T17:14:00Z"/>
          <w:rFonts w:ascii="Menlo" w:hAnsi="Menlo" w:cs="Menlo"/>
          <w:color w:val="262626"/>
          <w:sz w:val="28"/>
          <w:szCs w:val="28"/>
        </w:rPr>
      </w:pPr>
      <w:del w:id="112" w:author="Microsoft Office 用户" w:date="2016-04-21T17:14:00Z">
        <w:r w:rsidDel="00D7595F">
          <w:rPr>
            <w:rFonts w:ascii="Menlo" w:hAnsi="Menlo" w:cs="Menlo"/>
            <w:color w:val="262626"/>
            <w:sz w:val="28"/>
            <w:szCs w:val="28"/>
          </w:rPr>
          <w:delText>sudo dpkg-reconfigure locales</w:delText>
        </w:r>
      </w:del>
    </w:p>
    <w:p w14:paraId="5C60EDD9" w14:textId="1CAEA7AF" w:rsidR="00190CAA" w:rsidDel="00D7595F" w:rsidRDefault="00190CAA" w:rsidP="00190CAA">
      <w:pPr>
        <w:autoSpaceDE w:val="0"/>
        <w:autoSpaceDN w:val="0"/>
        <w:adjustRightInd w:val="0"/>
        <w:rPr>
          <w:del w:id="113" w:author="Microsoft Office 用户" w:date="2016-04-21T17:14:00Z"/>
          <w:rFonts w:ascii="Menlo" w:hAnsi="Menlo" w:cs="Menlo"/>
          <w:color w:val="262626"/>
          <w:sz w:val="28"/>
          <w:szCs w:val="28"/>
        </w:rPr>
      </w:pPr>
      <w:del w:id="114" w:author="Microsoft Office 用户" w:date="2016-04-21T17:14:00Z">
        <w:r w:rsidDel="00D7595F">
          <w:rPr>
            <w:rFonts w:ascii="Menlo" w:hAnsi="Menlo" w:cs="Menlo"/>
            <w:color w:val="262626"/>
            <w:sz w:val="28"/>
            <w:szCs w:val="28"/>
          </w:rPr>
          <w:delText>sudo apt-get -y install software-properties-common</w:delText>
        </w:r>
      </w:del>
    </w:p>
    <w:p w14:paraId="0D9173B4" w14:textId="51735DDF" w:rsidR="00190CAA" w:rsidDel="00D7595F" w:rsidRDefault="00190CAA" w:rsidP="00190CAA">
      <w:pPr>
        <w:autoSpaceDE w:val="0"/>
        <w:autoSpaceDN w:val="0"/>
        <w:adjustRightInd w:val="0"/>
        <w:rPr>
          <w:del w:id="115" w:author="Microsoft Office 用户" w:date="2016-04-21T17:14:00Z"/>
          <w:rFonts w:ascii="Times" w:hAnsi="Times" w:cs="Times"/>
          <w:sz w:val="28"/>
          <w:szCs w:val="28"/>
        </w:rPr>
      </w:pPr>
      <w:del w:id="116" w:author="Microsoft Office 用户" w:date="2016-04-21T17:14:00Z">
        <w:r w:rsidDel="00D7595F">
          <w:rPr>
            <w:rFonts w:ascii="Times" w:hAnsi="Times" w:cs="Times"/>
            <w:sz w:val="28"/>
            <w:szCs w:val="28"/>
          </w:rPr>
          <w:delText>第三步：</w:delText>
        </w:r>
      </w:del>
    </w:p>
    <w:p w14:paraId="20107A03" w14:textId="3EED935E" w:rsidR="00190CAA" w:rsidDel="00D7595F" w:rsidRDefault="00190CAA" w:rsidP="00190CAA">
      <w:pPr>
        <w:autoSpaceDE w:val="0"/>
        <w:autoSpaceDN w:val="0"/>
        <w:adjustRightInd w:val="0"/>
        <w:rPr>
          <w:del w:id="117" w:author="Microsoft Office 用户" w:date="2016-04-21T17:14:00Z"/>
          <w:rFonts w:ascii="Times" w:hAnsi="Times" w:cs="Times"/>
          <w:sz w:val="28"/>
          <w:szCs w:val="28"/>
        </w:rPr>
      </w:pPr>
      <w:del w:id="118" w:author="Microsoft Office 用户" w:date="2016-04-21T17:14:00Z">
        <w:r w:rsidDel="00D7595F">
          <w:rPr>
            <w:rFonts w:ascii="Times" w:hAnsi="Times" w:cs="Times"/>
            <w:sz w:val="28"/>
            <w:szCs w:val="28"/>
          </w:rPr>
          <w:delText>接下来，如果你的系统是</w:delText>
        </w:r>
        <w:r w:rsidDel="00D7595F">
          <w:rPr>
            <w:rFonts w:ascii="Times" w:hAnsi="Times" w:cs="Times"/>
            <w:sz w:val="28"/>
            <w:szCs w:val="28"/>
          </w:rPr>
          <w:delText>32</w:delText>
        </w:r>
        <w:r w:rsidDel="00D7595F">
          <w:rPr>
            <w:rFonts w:ascii="Times" w:hAnsi="Times" w:cs="Times"/>
            <w:sz w:val="28"/>
            <w:szCs w:val="28"/>
          </w:rPr>
          <w:delText>位系统，执行下面命令</w:delText>
        </w:r>
      </w:del>
    </w:p>
    <w:p w14:paraId="332592B7" w14:textId="6BC79923" w:rsidR="00190CAA" w:rsidDel="00D7595F" w:rsidRDefault="00190CAA" w:rsidP="00190CAA">
      <w:pPr>
        <w:autoSpaceDE w:val="0"/>
        <w:autoSpaceDN w:val="0"/>
        <w:adjustRightInd w:val="0"/>
        <w:rPr>
          <w:del w:id="119" w:author="Microsoft Office 用户" w:date="2016-04-21T17:14:00Z"/>
          <w:rFonts w:ascii="Menlo" w:hAnsi="Menlo" w:cs="Menlo"/>
          <w:color w:val="262626"/>
          <w:sz w:val="28"/>
          <w:szCs w:val="28"/>
        </w:rPr>
      </w:pPr>
      <w:del w:id="120" w:author="Microsoft Office 用户" w:date="2016-04-21T17:14:00Z">
        <w:r w:rsidDel="00D7595F">
          <w:rPr>
            <w:rFonts w:ascii="Menlo" w:hAnsi="Menlo" w:cs="Menlo"/>
            <w:color w:val="262626"/>
            <w:sz w:val="28"/>
            <w:szCs w:val="28"/>
          </w:rPr>
          <w:delText>wget -O - http://llvm.org/apt/llvm-snapshot.gpg.key | sudo apt-key add -</w:delText>
        </w:r>
      </w:del>
    </w:p>
    <w:p w14:paraId="437A5737" w14:textId="44162524" w:rsidR="00190CAA" w:rsidDel="00D7595F" w:rsidRDefault="00190CAA" w:rsidP="00190CAA">
      <w:pPr>
        <w:autoSpaceDE w:val="0"/>
        <w:autoSpaceDN w:val="0"/>
        <w:adjustRightInd w:val="0"/>
        <w:rPr>
          <w:del w:id="121" w:author="Microsoft Office 用户" w:date="2016-04-21T17:14:00Z"/>
          <w:rFonts w:ascii="Menlo" w:hAnsi="Menlo" w:cs="Menlo"/>
          <w:color w:val="262626"/>
          <w:sz w:val="28"/>
          <w:szCs w:val="28"/>
        </w:rPr>
      </w:pPr>
      <w:del w:id="122" w:author="Microsoft Office 用户" w:date="2016-04-21T17:14:00Z">
        <w:r w:rsidDel="00D7595F">
          <w:rPr>
            <w:rFonts w:ascii="Menlo" w:hAnsi="Menlo" w:cs="Menlo"/>
            <w:color w:val="262626"/>
            <w:sz w:val="28"/>
            <w:szCs w:val="28"/>
          </w:rPr>
          <w:delText>sudo apt-get -y install llvm-3.7-dev</w:delText>
        </w:r>
      </w:del>
    </w:p>
    <w:p w14:paraId="47709F90" w14:textId="04D6694C" w:rsidR="00190CAA" w:rsidDel="00D7595F" w:rsidRDefault="00190CAA" w:rsidP="00190CAA">
      <w:pPr>
        <w:autoSpaceDE w:val="0"/>
        <w:autoSpaceDN w:val="0"/>
        <w:adjustRightInd w:val="0"/>
        <w:rPr>
          <w:del w:id="123" w:author="Microsoft Office 用户" w:date="2016-04-21T17:14:00Z"/>
          <w:rFonts w:ascii="Times" w:hAnsi="Times" w:cs="Times"/>
          <w:sz w:val="28"/>
          <w:szCs w:val="28"/>
        </w:rPr>
      </w:pPr>
      <w:del w:id="124" w:author="Microsoft Office 用户" w:date="2016-04-21T17:14:00Z">
        <w:r w:rsidDel="00D7595F">
          <w:rPr>
            <w:rFonts w:ascii="Times" w:hAnsi="Times" w:cs="Times"/>
            <w:sz w:val="28"/>
            <w:szCs w:val="28"/>
          </w:rPr>
          <w:delText>如果是</w:delText>
        </w:r>
        <w:r w:rsidDel="00D7595F">
          <w:rPr>
            <w:rFonts w:ascii="Times" w:hAnsi="Times" w:cs="Times"/>
            <w:sz w:val="28"/>
            <w:szCs w:val="28"/>
          </w:rPr>
          <w:delText>ubuntu14.04</w:delText>
        </w:r>
        <w:r w:rsidDel="00D7595F">
          <w:rPr>
            <w:rFonts w:ascii="Times" w:hAnsi="Times" w:cs="Times"/>
            <w:sz w:val="28"/>
            <w:szCs w:val="28"/>
          </w:rPr>
          <w:delText>，执行</w:delText>
        </w:r>
      </w:del>
    </w:p>
    <w:p w14:paraId="46A63533" w14:textId="6AE2F707" w:rsidR="00190CAA" w:rsidDel="00D7595F" w:rsidRDefault="00190CAA" w:rsidP="00190CAA">
      <w:pPr>
        <w:autoSpaceDE w:val="0"/>
        <w:autoSpaceDN w:val="0"/>
        <w:adjustRightInd w:val="0"/>
        <w:rPr>
          <w:del w:id="125" w:author="Microsoft Office 用户" w:date="2016-04-21T17:14:00Z"/>
          <w:rFonts w:ascii="Menlo" w:hAnsi="Menlo" w:cs="Menlo"/>
          <w:sz w:val="28"/>
          <w:szCs w:val="28"/>
        </w:rPr>
      </w:pPr>
      <w:del w:id="126" w:author="Microsoft Office 用户" w:date="2016-04-21T17:14:00Z">
        <w:r w:rsidDel="00D7595F">
          <w:rPr>
            <w:rFonts w:ascii="Menlo" w:hAnsi="Menlo" w:cs="Menlo"/>
            <w:sz w:val="28"/>
            <w:szCs w:val="28"/>
          </w:rPr>
          <w:delText>sudo add-apt-repository "deb http://llvm.org/apt/trusty/ llvm-toolchain-trusty-3.7 main"</w:delText>
        </w:r>
      </w:del>
    </w:p>
    <w:p w14:paraId="7153AFDB" w14:textId="202BC174" w:rsidR="00190CAA" w:rsidDel="00D7595F" w:rsidRDefault="00190CAA" w:rsidP="00190CAA">
      <w:pPr>
        <w:autoSpaceDE w:val="0"/>
        <w:autoSpaceDN w:val="0"/>
        <w:adjustRightInd w:val="0"/>
        <w:rPr>
          <w:del w:id="127" w:author="Microsoft Office 用户" w:date="2016-04-21T17:14:00Z"/>
          <w:rFonts w:ascii="Times" w:hAnsi="Times" w:cs="Times"/>
          <w:sz w:val="28"/>
          <w:szCs w:val="28"/>
        </w:rPr>
      </w:pPr>
    </w:p>
    <w:p w14:paraId="328E4598" w14:textId="1755DFEB" w:rsidR="00190CAA" w:rsidDel="00D7595F" w:rsidRDefault="00190CAA" w:rsidP="00190CAA">
      <w:pPr>
        <w:autoSpaceDE w:val="0"/>
        <w:autoSpaceDN w:val="0"/>
        <w:adjustRightInd w:val="0"/>
        <w:rPr>
          <w:del w:id="128" w:author="Microsoft Office 用户" w:date="2016-04-21T17:14:00Z"/>
          <w:rFonts w:ascii="Times" w:hAnsi="Times" w:cs="Times"/>
          <w:sz w:val="28"/>
          <w:szCs w:val="28"/>
        </w:rPr>
      </w:pPr>
      <w:del w:id="129" w:author="Microsoft Office 用户" w:date="2016-04-21T17:14:00Z">
        <w:r w:rsidDel="00D7595F">
          <w:rPr>
            <w:rFonts w:ascii="Times" w:hAnsi="Times" w:cs="Times"/>
            <w:sz w:val="28"/>
            <w:szCs w:val="28"/>
          </w:rPr>
          <w:delText>如果是</w:delText>
        </w:r>
        <w:r w:rsidDel="00D7595F">
          <w:rPr>
            <w:rFonts w:ascii="Times" w:hAnsi="Times" w:cs="Times"/>
            <w:sz w:val="28"/>
            <w:szCs w:val="28"/>
          </w:rPr>
          <w:delText>ubuntu15.04</w:delText>
        </w:r>
        <w:r w:rsidDel="00D7595F">
          <w:rPr>
            <w:rFonts w:ascii="Times" w:hAnsi="Times" w:cs="Times"/>
            <w:sz w:val="28"/>
            <w:szCs w:val="28"/>
          </w:rPr>
          <w:delText>，执行</w:delText>
        </w:r>
      </w:del>
    </w:p>
    <w:p w14:paraId="17109464" w14:textId="307D59B9" w:rsidR="00190CAA" w:rsidDel="00D7595F" w:rsidRDefault="00190CAA" w:rsidP="00190CAA">
      <w:pPr>
        <w:autoSpaceDE w:val="0"/>
        <w:autoSpaceDN w:val="0"/>
        <w:adjustRightInd w:val="0"/>
        <w:rPr>
          <w:del w:id="130" w:author="Microsoft Office 用户" w:date="2016-04-21T17:14:00Z"/>
          <w:rFonts w:ascii="Menlo" w:hAnsi="Menlo" w:cs="Menlo"/>
          <w:color w:val="262626"/>
          <w:sz w:val="28"/>
          <w:szCs w:val="28"/>
        </w:rPr>
      </w:pPr>
      <w:del w:id="131" w:author="Microsoft Office 用户" w:date="2016-04-21T17:14:00Z">
        <w:r w:rsidDel="00D7595F">
          <w:rPr>
            <w:rFonts w:ascii="Menlo" w:hAnsi="Menlo" w:cs="Menlo"/>
            <w:color w:val="262626"/>
            <w:sz w:val="28"/>
            <w:szCs w:val="28"/>
          </w:rPr>
          <w:delText>sudo add-apt-repository "deb http://llvm.org/apt/vivid/ llvm-toolchain-vivid-3.7 main"</w:delText>
        </w:r>
      </w:del>
    </w:p>
    <w:p w14:paraId="72196E55" w14:textId="53E7D3E4" w:rsidR="00190CAA" w:rsidDel="00D7595F" w:rsidRDefault="00190CAA" w:rsidP="00190CAA">
      <w:pPr>
        <w:autoSpaceDE w:val="0"/>
        <w:autoSpaceDN w:val="0"/>
        <w:adjustRightInd w:val="0"/>
        <w:rPr>
          <w:del w:id="132" w:author="Microsoft Office 用户" w:date="2016-04-21T17:14:00Z"/>
          <w:rFonts w:ascii="Times" w:hAnsi="Times" w:cs="Times"/>
          <w:sz w:val="28"/>
          <w:szCs w:val="28"/>
        </w:rPr>
      </w:pPr>
    </w:p>
    <w:p w14:paraId="54AAA0F3" w14:textId="1F83463D" w:rsidR="00190CAA" w:rsidDel="00D7595F" w:rsidRDefault="00190CAA" w:rsidP="00190CAA">
      <w:pPr>
        <w:autoSpaceDE w:val="0"/>
        <w:autoSpaceDN w:val="0"/>
        <w:adjustRightInd w:val="0"/>
        <w:rPr>
          <w:del w:id="133" w:author="Microsoft Office 用户" w:date="2016-04-21T17:14:00Z"/>
          <w:rFonts w:ascii="Times" w:hAnsi="Times" w:cs="Times"/>
          <w:sz w:val="28"/>
          <w:szCs w:val="28"/>
        </w:rPr>
      </w:pPr>
      <w:del w:id="134" w:author="Microsoft Office 用户" w:date="2016-04-21T17:14:00Z">
        <w:r w:rsidDel="00D7595F">
          <w:rPr>
            <w:rFonts w:ascii="Times" w:hAnsi="Times" w:cs="Times"/>
            <w:sz w:val="28"/>
            <w:szCs w:val="28"/>
          </w:rPr>
          <w:delText>如果是</w:delText>
        </w:r>
        <w:r w:rsidDel="00D7595F">
          <w:rPr>
            <w:rFonts w:ascii="Times" w:hAnsi="Times" w:cs="Times"/>
            <w:sz w:val="28"/>
            <w:szCs w:val="28"/>
          </w:rPr>
          <w:delText>ubuntu15.10</w:delText>
        </w:r>
        <w:r w:rsidDel="00D7595F">
          <w:rPr>
            <w:rFonts w:ascii="Times" w:hAnsi="Times" w:cs="Times"/>
            <w:sz w:val="28"/>
            <w:szCs w:val="28"/>
          </w:rPr>
          <w:delText>，执行</w:delText>
        </w:r>
      </w:del>
    </w:p>
    <w:p w14:paraId="30ED5DAC" w14:textId="628BAE5F" w:rsidR="00190CAA" w:rsidDel="00D7595F" w:rsidRDefault="00190CAA" w:rsidP="00190CAA">
      <w:pPr>
        <w:autoSpaceDE w:val="0"/>
        <w:autoSpaceDN w:val="0"/>
        <w:adjustRightInd w:val="0"/>
        <w:rPr>
          <w:del w:id="135" w:author="Microsoft Office 用户" w:date="2016-04-21T17:14:00Z"/>
          <w:rFonts w:ascii="Menlo" w:hAnsi="Menlo" w:cs="Menlo"/>
          <w:color w:val="262626"/>
          <w:sz w:val="28"/>
          <w:szCs w:val="28"/>
        </w:rPr>
      </w:pPr>
      <w:del w:id="136" w:author="Microsoft Office 用户" w:date="2016-04-21T17:14:00Z">
        <w:r w:rsidDel="00D7595F">
          <w:rPr>
            <w:rFonts w:ascii="Menlo" w:hAnsi="Menlo" w:cs="Menlo"/>
            <w:color w:val="262626"/>
            <w:sz w:val="28"/>
            <w:szCs w:val="28"/>
          </w:rPr>
          <w:delText>sudo add-apt-repository "deb http://llvm.org/apt/wily/ llvm-toolchain-wily-3.7 main"</w:delText>
        </w:r>
      </w:del>
    </w:p>
    <w:p w14:paraId="1D2F6FB2" w14:textId="4C3414E6" w:rsidR="00190CAA" w:rsidDel="00D7595F" w:rsidRDefault="00190CAA" w:rsidP="00190CAA">
      <w:pPr>
        <w:autoSpaceDE w:val="0"/>
        <w:autoSpaceDN w:val="0"/>
        <w:adjustRightInd w:val="0"/>
        <w:rPr>
          <w:del w:id="137" w:author="Microsoft Office 用户" w:date="2016-04-21T17:14:00Z"/>
          <w:rFonts w:ascii="Times" w:hAnsi="Times" w:cs="Times"/>
          <w:sz w:val="28"/>
          <w:szCs w:val="28"/>
        </w:rPr>
      </w:pPr>
      <w:del w:id="138" w:author="Microsoft Office 用户" w:date="2016-04-21T17:14:00Z">
        <w:r w:rsidDel="00D7595F">
          <w:rPr>
            <w:rFonts w:ascii="Times" w:hAnsi="Times" w:cs="Times"/>
            <w:sz w:val="28"/>
            <w:szCs w:val="28"/>
          </w:rPr>
          <w:delText>第四步：</w:delText>
        </w:r>
      </w:del>
    </w:p>
    <w:p w14:paraId="3FDCBBD5" w14:textId="35E00B05" w:rsidR="00190CAA" w:rsidDel="00D7595F" w:rsidRDefault="00190CAA" w:rsidP="00190CAA">
      <w:pPr>
        <w:autoSpaceDE w:val="0"/>
        <w:autoSpaceDN w:val="0"/>
        <w:adjustRightInd w:val="0"/>
        <w:rPr>
          <w:del w:id="139" w:author="Microsoft Office 用户" w:date="2016-04-21T17:14:00Z"/>
          <w:rFonts w:ascii="Menlo" w:hAnsi="Menlo" w:cs="Menlo"/>
          <w:color w:val="262626"/>
          <w:sz w:val="28"/>
          <w:szCs w:val="28"/>
        </w:rPr>
      </w:pPr>
      <w:del w:id="140" w:author="Microsoft Office 用户" w:date="2016-04-21T17:14:00Z">
        <w:r w:rsidDel="00D7595F">
          <w:rPr>
            <w:rFonts w:ascii="Menlo" w:hAnsi="Menlo" w:cs="Menlo"/>
            <w:color w:val="262626"/>
            <w:sz w:val="28"/>
            <w:szCs w:val="28"/>
          </w:rPr>
          <w:delText>sudo add-apt-repository -y ppa:ethereum/ethereum-qt</w:delText>
        </w:r>
      </w:del>
    </w:p>
    <w:p w14:paraId="121EAEC0" w14:textId="5A591ECB" w:rsidR="00190CAA" w:rsidDel="00D7595F" w:rsidRDefault="00190CAA" w:rsidP="00190CAA">
      <w:pPr>
        <w:autoSpaceDE w:val="0"/>
        <w:autoSpaceDN w:val="0"/>
        <w:adjustRightInd w:val="0"/>
        <w:rPr>
          <w:del w:id="141" w:author="Microsoft Office 用户" w:date="2016-04-21T17:14:00Z"/>
          <w:rFonts w:ascii="Menlo" w:hAnsi="Menlo" w:cs="Menlo"/>
          <w:color w:val="262626"/>
          <w:sz w:val="28"/>
          <w:szCs w:val="28"/>
        </w:rPr>
      </w:pPr>
      <w:del w:id="142" w:author="Microsoft Office 用户" w:date="2016-04-21T17:14:00Z">
        <w:r w:rsidDel="00D7595F">
          <w:rPr>
            <w:rFonts w:ascii="Menlo" w:hAnsi="Menlo" w:cs="Menlo"/>
            <w:color w:val="262626"/>
            <w:sz w:val="28"/>
            <w:szCs w:val="28"/>
          </w:rPr>
          <w:delText>sudo add-apt-repository -y ppa:ethereum/ethereum</w:delText>
        </w:r>
      </w:del>
    </w:p>
    <w:p w14:paraId="3E22C375" w14:textId="04E15807" w:rsidR="00190CAA" w:rsidDel="00D7595F" w:rsidRDefault="00190CAA" w:rsidP="00190CAA">
      <w:pPr>
        <w:autoSpaceDE w:val="0"/>
        <w:autoSpaceDN w:val="0"/>
        <w:adjustRightInd w:val="0"/>
        <w:rPr>
          <w:del w:id="143" w:author="Microsoft Office 用户" w:date="2016-04-21T17:14:00Z"/>
          <w:rFonts w:ascii="Menlo" w:hAnsi="Menlo" w:cs="Menlo"/>
          <w:color w:val="262626"/>
          <w:sz w:val="28"/>
          <w:szCs w:val="28"/>
        </w:rPr>
      </w:pPr>
      <w:del w:id="144" w:author="Microsoft Office 用户" w:date="2016-04-21T17:14:00Z">
        <w:r w:rsidDel="00D7595F">
          <w:rPr>
            <w:rFonts w:ascii="Menlo" w:hAnsi="Menlo" w:cs="Menlo"/>
            <w:color w:val="262626"/>
            <w:sz w:val="28"/>
            <w:szCs w:val="28"/>
          </w:rPr>
          <w:delText>sudo add-apt-repository -y ppa:ethereum/ethereum-dev</w:delText>
        </w:r>
      </w:del>
    </w:p>
    <w:p w14:paraId="56B132D3" w14:textId="54F6A38A" w:rsidR="00190CAA" w:rsidDel="00D7595F" w:rsidRDefault="00190CAA" w:rsidP="00190CAA">
      <w:pPr>
        <w:autoSpaceDE w:val="0"/>
        <w:autoSpaceDN w:val="0"/>
        <w:adjustRightInd w:val="0"/>
        <w:rPr>
          <w:del w:id="145" w:author="Microsoft Office 用户" w:date="2016-04-21T17:14:00Z"/>
          <w:rFonts w:ascii="Menlo" w:hAnsi="Menlo" w:cs="Menlo"/>
          <w:color w:val="262626"/>
          <w:sz w:val="28"/>
          <w:szCs w:val="28"/>
        </w:rPr>
      </w:pPr>
      <w:del w:id="146" w:author="Microsoft Office 用户" w:date="2016-04-21T17:14:00Z">
        <w:r w:rsidDel="00D7595F">
          <w:rPr>
            <w:rFonts w:ascii="Menlo" w:hAnsi="Menlo" w:cs="Menlo"/>
            <w:color w:val="262626"/>
            <w:sz w:val="28"/>
            <w:szCs w:val="28"/>
          </w:rPr>
          <w:delText>sudo apt-get -y update</w:delText>
        </w:r>
      </w:del>
    </w:p>
    <w:p w14:paraId="66F7A1E4" w14:textId="59AC2506" w:rsidR="00190CAA" w:rsidDel="00D7595F" w:rsidRDefault="00190CAA" w:rsidP="00190CAA">
      <w:pPr>
        <w:autoSpaceDE w:val="0"/>
        <w:autoSpaceDN w:val="0"/>
        <w:adjustRightInd w:val="0"/>
        <w:rPr>
          <w:del w:id="147" w:author="Microsoft Office 用户" w:date="2016-04-21T17:14:00Z"/>
          <w:rFonts w:ascii="Menlo" w:hAnsi="Menlo" w:cs="Menlo"/>
          <w:color w:val="262626"/>
          <w:sz w:val="28"/>
          <w:szCs w:val="28"/>
        </w:rPr>
      </w:pPr>
      <w:del w:id="148" w:author="Microsoft Office 用户" w:date="2016-04-21T17:14:00Z">
        <w:r w:rsidDel="00D7595F">
          <w:rPr>
            <w:rFonts w:ascii="Menlo" w:hAnsi="Menlo" w:cs="Menlo"/>
            <w:color w:val="262626"/>
            <w:sz w:val="28"/>
            <w:szCs w:val="28"/>
          </w:rPr>
          <w:delText>sudo apt-get -y upgrade</w:delText>
        </w:r>
      </w:del>
    </w:p>
    <w:p w14:paraId="450A8E7B" w14:textId="16620355" w:rsidR="00190CAA" w:rsidDel="00D7595F" w:rsidRDefault="00190CAA" w:rsidP="00190CAA">
      <w:pPr>
        <w:autoSpaceDE w:val="0"/>
        <w:autoSpaceDN w:val="0"/>
        <w:adjustRightInd w:val="0"/>
        <w:rPr>
          <w:del w:id="149" w:author="Microsoft Office 用户" w:date="2016-04-21T17:14:00Z"/>
          <w:rFonts w:ascii="Times" w:hAnsi="Times" w:cs="Times"/>
          <w:sz w:val="28"/>
          <w:szCs w:val="28"/>
        </w:rPr>
      </w:pPr>
      <w:del w:id="150" w:author="Microsoft Office 用户" w:date="2016-04-21T17:14:00Z">
        <w:r w:rsidDel="00D7595F">
          <w:rPr>
            <w:rFonts w:ascii="Times" w:hAnsi="Times" w:cs="Times"/>
            <w:sz w:val="28"/>
            <w:szCs w:val="28"/>
          </w:rPr>
          <w:delText>第五步：</w:delText>
        </w:r>
      </w:del>
    </w:p>
    <w:p w14:paraId="4108D8AE" w14:textId="7FD6F7F3" w:rsidR="00190CAA" w:rsidDel="00D7595F" w:rsidRDefault="00190CAA" w:rsidP="00190CAA">
      <w:pPr>
        <w:autoSpaceDE w:val="0"/>
        <w:autoSpaceDN w:val="0"/>
        <w:adjustRightInd w:val="0"/>
        <w:rPr>
          <w:del w:id="151" w:author="Microsoft Office 用户" w:date="2016-04-21T17:14:00Z"/>
          <w:rFonts w:ascii="Times" w:hAnsi="Times" w:cs="Times"/>
          <w:sz w:val="28"/>
          <w:szCs w:val="28"/>
        </w:rPr>
      </w:pPr>
      <w:del w:id="152" w:author="Microsoft Office 用户" w:date="2016-04-21T17:14:00Z">
        <w:r w:rsidDel="00D7595F">
          <w:rPr>
            <w:rFonts w:ascii="Times" w:hAnsi="Times" w:cs="Times"/>
            <w:sz w:val="28"/>
            <w:szCs w:val="28"/>
          </w:rPr>
          <w:delText>安装</w:delText>
        </w:r>
        <w:r w:rsidDel="00D7595F">
          <w:rPr>
            <w:rFonts w:ascii="Times" w:hAnsi="Times" w:cs="Times"/>
            <w:sz w:val="28"/>
            <w:szCs w:val="28"/>
          </w:rPr>
          <w:delText>C++</w:delText>
        </w:r>
        <w:r w:rsidDel="00D7595F">
          <w:rPr>
            <w:rFonts w:ascii="Times" w:hAnsi="Times" w:cs="Times"/>
            <w:sz w:val="28"/>
            <w:szCs w:val="28"/>
          </w:rPr>
          <w:delText>编译工具，</w:delText>
        </w:r>
        <w:r w:rsidDel="00D7595F">
          <w:rPr>
            <w:rFonts w:ascii="Times" w:hAnsi="Times" w:cs="Times"/>
            <w:sz w:val="28"/>
            <w:szCs w:val="28"/>
          </w:rPr>
          <w:delText>git</w:delText>
        </w:r>
        <w:r w:rsidDel="00D7595F">
          <w:rPr>
            <w:rFonts w:ascii="Times" w:hAnsi="Times" w:cs="Times"/>
            <w:sz w:val="28"/>
            <w:szCs w:val="28"/>
          </w:rPr>
          <w:delText>，</w:delText>
        </w:r>
        <w:r w:rsidDel="00D7595F">
          <w:rPr>
            <w:rFonts w:ascii="Times" w:hAnsi="Times" w:cs="Times"/>
            <w:sz w:val="28"/>
            <w:szCs w:val="28"/>
          </w:rPr>
          <w:delText>c++</w:delText>
        </w:r>
        <w:r w:rsidDel="00D7595F">
          <w:rPr>
            <w:rFonts w:ascii="Times" w:hAnsi="Times" w:cs="Times"/>
            <w:sz w:val="28"/>
            <w:szCs w:val="28"/>
          </w:rPr>
          <w:delText>依赖库等</w:delText>
        </w:r>
      </w:del>
    </w:p>
    <w:p w14:paraId="0B6D5671" w14:textId="219AA011" w:rsidR="00190CAA" w:rsidDel="00D7595F" w:rsidRDefault="00190CAA" w:rsidP="00190CAA">
      <w:pPr>
        <w:autoSpaceDE w:val="0"/>
        <w:autoSpaceDN w:val="0"/>
        <w:adjustRightInd w:val="0"/>
        <w:rPr>
          <w:del w:id="153" w:author="Microsoft Office 用户" w:date="2016-04-21T17:14:00Z"/>
          <w:rFonts w:ascii="Menlo" w:hAnsi="Menlo" w:cs="Menlo"/>
          <w:color w:val="262626"/>
          <w:sz w:val="28"/>
          <w:szCs w:val="28"/>
        </w:rPr>
      </w:pPr>
      <w:del w:id="154" w:author="Microsoft Office 用户" w:date="2016-04-21T17:14:00Z">
        <w:r w:rsidDel="00D7595F">
          <w:rPr>
            <w:rFonts w:ascii="Menlo" w:hAnsi="Menlo" w:cs="Menlo"/>
            <w:color w:val="262626"/>
            <w:sz w:val="28"/>
            <w:szCs w:val="28"/>
          </w:rPr>
          <w:delText>sudo apt-get -y install build-essential git cmake libboost-all-dev libgmp-dev libleveldb-dev libminiupnpc-dev libreadline-dev libncurses5-dev libcurl4-openssl-dev libcryptopp-dev libmicrohttpd-dev libjsoncpp-dev libargtable2-dev libedit-dev mesa-common-dev ocl-icd-libopencl1 opencl-headers libgoogle-perftools-dev qtbase5-dev qt5-default qtdeclarative5-dev libqt5webkit5-dev libqt5webengine5-dev ocl-icd-dev libv8-dev libz-dev</w:delText>
        </w:r>
      </w:del>
    </w:p>
    <w:p w14:paraId="7C99EE9C" w14:textId="43FB687E" w:rsidR="00190CAA" w:rsidDel="00D7595F" w:rsidRDefault="00190CAA" w:rsidP="00190CAA">
      <w:pPr>
        <w:autoSpaceDE w:val="0"/>
        <w:autoSpaceDN w:val="0"/>
        <w:adjustRightInd w:val="0"/>
        <w:rPr>
          <w:del w:id="155" w:author="Microsoft Office 用户" w:date="2016-04-21T17:14:00Z"/>
          <w:rFonts w:ascii="Times" w:hAnsi="Times" w:cs="Times"/>
          <w:sz w:val="28"/>
          <w:szCs w:val="28"/>
        </w:rPr>
      </w:pPr>
    </w:p>
    <w:p w14:paraId="3863D467" w14:textId="40DEC118" w:rsidR="00190CAA" w:rsidDel="00D7595F" w:rsidRDefault="00190CAA" w:rsidP="00190CAA">
      <w:pPr>
        <w:autoSpaceDE w:val="0"/>
        <w:autoSpaceDN w:val="0"/>
        <w:adjustRightInd w:val="0"/>
        <w:rPr>
          <w:del w:id="156" w:author="Microsoft Office 用户" w:date="2016-04-21T17:14:00Z"/>
          <w:rFonts w:ascii="Times" w:hAnsi="Times" w:cs="Times"/>
          <w:sz w:val="28"/>
          <w:szCs w:val="28"/>
        </w:rPr>
      </w:pPr>
      <w:del w:id="157" w:author="Microsoft Office 用户" w:date="2016-04-21T17:14:00Z">
        <w:r w:rsidDel="00D7595F">
          <w:rPr>
            <w:rFonts w:ascii="Times" w:hAnsi="Times" w:cs="Times"/>
            <w:sz w:val="28"/>
            <w:szCs w:val="28"/>
          </w:rPr>
          <w:delText>第六步：</w:delText>
        </w:r>
      </w:del>
    </w:p>
    <w:p w14:paraId="68D84576" w14:textId="2BCD4408" w:rsidR="00190CAA" w:rsidDel="00D7595F" w:rsidRDefault="00190CAA" w:rsidP="00190CAA">
      <w:pPr>
        <w:autoSpaceDE w:val="0"/>
        <w:autoSpaceDN w:val="0"/>
        <w:adjustRightInd w:val="0"/>
        <w:rPr>
          <w:del w:id="158" w:author="Microsoft Office 用户" w:date="2016-04-21T17:14:00Z"/>
          <w:rFonts w:ascii="Times" w:hAnsi="Times" w:cs="Times"/>
          <w:sz w:val="28"/>
          <w:szCs w:val="28"/>
        </w:rPr>
      </w:pPr>
      <w:del w:id="159" w:author="Microsoft Office 用户" w:date="2016-04-21T17:14:00Z">
        <w:r w:rsidDel="00D7595F">
          <w:rPr>
            <w:rFonts w:ascii="Times" w:hAnsi="Times" w:cs="Times"/>
            <w:sz w:val="28"/>
            <w:szCs w:val="28"/>
          </w:rPr>
          <w:delText>安装</w:delText>
        </w:r>
        <w:r w:rsidDel="00D7595F">
          <w:rPr>
            <w:rFonts w:ascii="Times" w:hAnsi="Times" w:cs="Times"/>
            <w:sz w:val="28"/>
            <w:szCs w:val="28"/>
          </w:rPr>
          <w:delText>llvm-3.7-dev(64</w:delText>
        </w:r>
        <w:r w:rsidDel="00D7595F">
          <w:rPr>
            <w:rFonts w:ascii="Times" w:hAnsi="Times" w:cs="Times"/>
            <w:sz w:val="28"/>
            <w:szCs w:val="28"/>
          </w:rPr>
          <w:delText>位系统</w:delText>
        </w:r>
        <w:r w:rsidDel="00D7595F">
          <w:rPr>
            <w:rFonts w:ascii="Times" w:hAnsi="Times" w:cs="Times"/>
            <w:sz w:val="28"/>
            <w:szCs w:val="28"/>
          </w:rPr>
          <w:delText>)</w:delText>
        </w:r>
      </w:del>
    </w:p>
    <w:p w14:paraId="4BEDBC19" w14:textId="30647152" w:rsidR="00190CAA" w:rsidDel="00D7595F" w:rsidRDefault="00190CAA" w:rsidP="00190CAA">
      <w:pPr>
        <w:autoSpaceDE w:val="0"/>
        <w:autoSpaceDN w:val="0"/>
        <w:adjustRightInd w:val="0"/>
        <w:rPr>
          <w:del w:id="160" w:author="Microsoft Office 用户" w:date="2016-04-21T17:14:00Z"/>
          <w:rFonts w:ascii="Menlo" w:hAnsi="Menlo" w:cs="Menlo"/>
          <w:color w:val="262626"/>
          <w:sz w:val="28"/>
          <w:szCs w:val="28"/>
        </w:rPr>
      </w:pPr>
      <w:del w:id="161" w:author="Microsoft Office 用户" w:date="2016-04-21T17:14:00Z">
        <w:r w:rsidDel="00D7595F">
          <w:rPr>
            <w:rFonts w:ascii="Menlo" w:hAnsi="Menlo" w:cs="Menlo"/>
            <w:color w:val="262626"/>
            <w:sz w:val="28"/>
            <w:szCs w:val="28"/>
          </w:rPr>
          <w:delText>sudo apt-get -y install llvm-3.7-dev</w:delText>
        </w:r>
      </w:del>
    </w:p>
    <w:p w14:paraId="7A55EB10" w14:textId="3303D4E5" w:rsidR="00190CAA" w:rsidDel="00D7595F" w:rsidRDefault="00190CAA" w:rsidP="00190CAA">
      <w:pPr>
        <w:autoSpaceDE w:val="0"/>
        <w:autoSpaceDN w:val="0"/>
        <w:adjustRightInd w:val="0"/>
        <w:rPr>
          <w:del w:id="162" w:author="Microsoft Office 用户" w:date="2016-04-21T17:14:00Z"/>
          <w:rFonts w:ascii="Menlo" w:hAnsi="Menlo" w:cs="Menlo"/>
          <w:color w:val="262626"/>
          <w:sz w:val="28"/>
          <w:szCs w:val="28"/>
        </w:rPr>
      </w:pPr>
      <w:del w:id="163" w:author="Microsoft Office 用户" w:date="2016-04-21T17:14:00Z">
        <w:r w:rsidDel="00D7595F">
          <w:rPr>
            <w:rFonts w:ascii="Menlo" w:hAnsi="Menlo" w:cs="Menlo"/>
            <w:color w:val="262626"/>
            <w:sz w:val="28"/>
            <w:szCs w:val="28"/>
          </w:rPr>
          <w:delText>安装</w:delText>
        </w:r>
        <w:r w:rsidDel="00D7595F">
          <w:rPr>
            <w:rFonts w:ascii="Helvetica Neue" w:hAnsi="Helvetica Neue" w:cs="Helvetica Neue"/>
            <w:color w:val="262626"/>
            <w:sz w:val="32"/>
            <w:szCs w:val="32"/>
          </w:rPr>
          <w:delText>JSON-RPC dev</w:delText>
        </w:r>
      </w:del>
    </w:p>
    <w:p w14:paraId="4D27B8CD" w14:textId="1BF7F42B" w:rsidR="00190CAA" w:rsidDel="00D7595F" w:rsidRDefault="00190CAA" w:rsidP="00190CAA">
      <w:pPr>
        <w:autoSpaceDE w:val="0"/>
        <w:autoSpaceDN w:val="0"/>
        <w:adjustRightInd w:val="0"/>
        <w:rPr>
          <w:del w:id="164" w:author="Microsoft Office 用户" w:date="2016-04-21T17:14:00Z"/>
          <w:rFonts w:ascii="Menlo" w:hAnsi="Menlo" w:cs="Menlo"/>
          <w:color w:val="262626"/>
          <w:sz w:val="28"/>
          <w:szCs w:val="28"/>
        </w:rPr>
      </w:pPr>
      <w:del w:id="165" w:author="Microsoft Office 用户" w:date="2016-04-21T17:14:00Z">
        <w:r w:rsidDel="00D7595F">
          <w:rPr>
            <w:rFonts w:ascii="Helvetica Neue" w:hAnsi="Helvetica Neue" w:cs="Helvetica Neue"/>
            <w:color w:val="262626"/>
            <w:sz w:val="32"/>
            <w:szCs w:val="32"/>
          </w:rPr>
          <w:delText>如果是</w:delText>
        </w:r>
        <w:r w:rsidDel="00D7595F">
          <w:rPr>
            <w:rFonts w:ascii="Helvetica Neue" w:hAnsi="Helvetica Neue" w:cs="Helvetica Neue"/>
            <w:color w:val="262626"/>
            <w:sz w:val="32"/>
            <w:szCs w:val="32"/>
          </w:rPr>
          <w:delText xml:space="preserve">ubuntu14.04 </w:delText>
        </w:r>
        <w:r w:rsidDel="00D7595F">
          <w:rPr>
            <w:rFonts w:ascii="Helvetica Neue" w:hAnsi="Helvetica Neue" w:cs="Helvetica Neue"/>
            <w:color w:val="262626"/>
            <w:sz w:val="32"/>
            <w:szCs w:val="32"/>
          </w:rPr>
          <w:delText>或者</w:delText>
        </w:r>
        <w:r w:rsidDel="00D7595F">
          <w:rPr>
            <w:rFonts w:ascii="Helvetica Neue" w:hAnsi="Helvetica Neue" w:cs="Helvetica Neue"/>
            <w:color w:val="262626"/>
            <w:sz w:val="32"/>
            <w:szCs w:val="32"/>
          </w:rPr>
          <w:delText xml:space="preserve"> 15.04:</w:delText>
        </w:r>
      </w:del>
    </w:p>
    <w:p w14:paraId="07E97135" w14:textId="595E355D" w:rsidR="00190CAA" w:rsidDel="00D7595F" w:rsidRDefault="00190CAA" w:rsidP="00190CAA">
      <w:pPr>
        <w:autoSpaceDE w:val="0"/>
        <w:autoSpaceDN w:val="0"/>
        <w:adjustRightInd w:val="0"/>
        <w:rPr>
          <w:del w:id="166" w:author="Microsoft Office 用户" w:date="2016-04-21T17:14:00Z"/>
          <w:rFonts w:ascii="Menlo" w:hAnsi="Menlo" w:cs="Menlo"/>
          <w:color w:val="262626"/>
          <w:sz w:val="28"/>
          <w:szCs w:val="28"/>
        </w:rPr>
      </w:pPr>
      <w:del w:id="167" w:author="Microsoft Office 用户" w:date="2016-04-21T17:14:00Z">
        <w:r w:rsidDel="00D7595F">
          <w:rPr>
            <w:rFonts w:ascii="Menlo" w:hAnsi="Menlo" w:cs="Menlo"/>
            <w:color w:val="262626"/>
            <w:sz w:val="28"/>
            <w:szCs w:val="28"/>
          </w:rPr>
          <w:delText>sudo apt-get -y install libjson-rpc-cpp-dev</w:delText>
        </w:r>
      </w:del>
    </w:p>
    <w:p w14:paraId="21A8C4D7" w14:textId="5BFB45DE" w:rsidR="00190CAA" w:rsidDel="00D7595F" w:rsidRDefault="00190CAA" w:rsidP="00190CAA">
      <w:pPr>
        <w:autoSpaceDE w:val="0"/>
        <w:autoSpaceDN w:val="0"/>
        <w:adjustRightInd w:val="0"/>
        <w:rPr>
          <w:del w:id="168" w:author="Microsoft Office 用户" w:date="2016-04-21T17:14:00Z"/>
          <w:rFonts w:ascii="Menlo" w:hAnsi="Menlo" w:cs="Menlo"/>
          <w:color w:val="262626"/>
          <w:sz w:val="28"/>
          <w:szCs w:val="28"/>
        </w:rPr>
      </w:pPr>
      <w:del w:id="169" w:author="Microsoft Office 用户" w:date="2016-04-21T17:14:00Z">
        <w:r w:rsidDel="00D7595F">
          <w:rPr>
            <w:rFonts w:ascii="Menlo" w:hAnsi="Menlo" w:cs="Menlo"/>
            <w:color w:val="262626"/>
            <w:sz w:val="28"/>
            <w:szCs w:val="28"/>
          </w:rPr>
          <w:delText>如果是</w:delText>
        </w:r>
        <w:r w:rsidDel="00D7595F">
          <w:rPr>
            <w:rFonts w:ascii="Menlo" w:hAnsi="Menlo" w:cs="Menlo"/>
            <w:color w:val="262626"/>
            <w:sz w:val="28"/>
            <w:szCs w:val="28"/>
          </w:rPr>
          <w:delText>ubuntu</w:delText>
        </w:r>
        <w:r w:rsidDel="00D7595F">
          <w:rPr>
            <w:rFonts w:ascii="Helvetica Neue" w:hAnsi="Helvetica Neue" w:cs="Helvetica Neue"/>
            <w:color w:val="262626"/>
            <w:sz w:val="32"/>
            <w:szCs w:val="32"/>
          </w:rPr>
          <w:delText>15.10+</w:delText>
        </w:r>
      </w:del>
    </w:p>
    <w:p w14:paraId="629423A0" w14:textId="0A746A3B" w:rsidR="00190CAA" w:rsidDel="00D7595F" w:rsidRDefault="00190CAA" w:rsidP="00190CAA">
      <w:pPr>
        <w:autoSpaceDE w:val="0"/>
        <w:autoSpaceDN w:val="0"/>
        <w:adjustRightInd w:val="0"/>
        <w:rPr>
          <w:del w:id="170" w:author="Microsoft Office 用户" w:date="2016-04-21T17:14:00Z"/>
          <w:rFonts w:ascii="Menlo" w:hAnsi="Menlo" w:cs="Menlo"/>
          <w:color w:val="262626"/>
          <w:sz w:val="28"/>
          <w:szCs w:val="28"/>
        </w:rPr>
      </w:pPr>
      <w:del w:id="171" w:author="Microsoft Office 用户" w:date="2016-04-21T17:14:00Z">
        <w:r w:rsidDel="00D7595F">
          <w:rPr>
            <w:rFonts w:ascii="Menlo" w:hAnsi="Menlo" w:cs="Menlo"/>
            <w:color w:val="262626"/>
            <w:sz w:val="28"/>
            <w:szCs w:val="28"/>
          </w:rPr>
          <w:delText xml:space="preserve">sudo apt-get -y install libjsonrpccpp-dev </w:delText>
        </w:r>
      </w:del>
    </w:p>
    <w:p w14:paraId="6827A1D1" w14:textId="6133C34F" w:rsidR="00190CAA" w:rsidDel="00D7595F" w:rsidRDefault="00190CAA" w:rsidP="00190CAA">
      <w:pPr>
        <w:autoSpaceDE w:val="0"/>
        <w:autoSpaceDN w:val="0"/>
        <w:adjustRightInd w:val="0"/>
        <w:rPr>
          <w:del w:id="172" w:author="Microsoft Office 用户" w:date="2016-04-21T17:14:00Z"/>
          <w:rFonts w:ascii="Menlo" w:hAnsi="Menlo" w:cs="Menlo"/>
          <w:color w:val="262626"/>
          <w:sz w:val="28"/>
          <w:szCs w:val="28"/>
        </w:rPr>
      </w:pPr>
      <w:del w:id="173" w:author="Microsoft Office 用户" w:date="2016-04-21T17:14:00Z">
        <w:r w:rsidDel="00D7595F">
          <w:rPr>
            <w:rFonts w:ascii="Helvetica Neue" w:hAnsi="Helvetica Neue" w:cs="Helvetica Neue"/>
            <w:color w:val="262626"/>
            <w:sz w:val="32"/>
            <w:szCs w:val="32"/>
          </w:rPr>
          <w:delText>第七步：</w:delText>
        </w:r>
      </w:del>
    </w:p>
    <w:p w14:paraId="5377AFF5" w14:textId="4537EE0F" w:rsidR="00190CAA" w:rsidDel="00D7595F" w:rsidRDefault="00190CAA" w:rsidP="00190CAA">
      <w:pPr>
        <w:autoSpaceDE w:val="0"/>
        <w:autoSpaceDN w:val="0"/>
        <w:adjustRightInd w:val="0"/>
        <w:rPr>
          <w:del w:id="174" w:author="Microsoft Office 用户" w:date="2016-04-21T17:14:00Z"/>
          <w:rFonts w:ascii="Menlo" w:hAnsi="Menlo" w:cs="Menlo"/>
          <w:color w:val="262626"/>
          <w:sz w:val="28"/>
          <w:szCs w:val="28"/>
        </w:rPr>
      </w:pPr>
      <w:del w:id="175" w:author="Microsoft Office 用户" w:date="2016-04-21T17:14:00Z">
        <w:r w:rsidDel="00D7595F">
          <w:rPr>
            <w:rFonts w:ascii="Helvetica Neue" w:hAnsi="Helvetica Neue" w:cs="Helvetica Neue"/>
            <w:color w:val="262626"/>
            <w:sz w:val="32"/>
            <w:szCs w:val="32"/>
          </w:rPr>
          <w:delText>如果要运行在系统中运行</w:delText>
        </w:r>
        <w:r w:rsidDel="00D7595F">
          <w:rPr>
            <w:rFonts w:ascii="Helvetica Neue" w:hAnsi="Helvetica Neue" w:cs="Helvetica Neue"/>
            <w:color w:val="262626"/>
            <w:sz w:val="32"/>
            <w:szCs w:val="32"/>
          </w:rPr>
          <w:delText>mix</w:delText>
        </w:r>
        <w:r w:rsidDel="00D7595F">
          <w:rPr>
            <w:rFonts w:ascii="Helvetica Neue" w:hAnsi="Helvetica Neue" w:cs="Helvetica Neue"/>
            <w:color w:val="262626"/>
            <w:sz w:val="32"/>
            <w:szCs w:val="32"/>
          </w:rPr>
          <w:delText>（</w:delText>
        </w:r>
        <w:r w:rsidDel="00D7595F">
          <w:rPr>
            <w:rFonts w:ascii="Helvetica Neue" w:hAnsi="Helvetica Neue" w:cs="Helvetica Neue"/>
            <w:color w:val="262626"/>
            <w:sz w:val="32"/>
            <w:szCs w:val="32"/>
          </w:rPr>
          <w:delText>mix</w:delText>
        </w:r>
        <w:r w:rsidDel="00D7595F">
          <w:rPr>
            <w:rFonts w:ascii="Helvetica Neue" w:hAnsi="Helvetica Neue" w:cs="Helvetica Neue"/>
            <w:color w:val="262626"/>
            <w:sz w:val="32"/>
            <w:szCs w:val="32"/>
          </w:rPr>
          <w:delText>是编写</w:delText>
        </w:r>
        <w:r w:rsidDel="00D7595F">
          <w:rPr>
            <w:rFonts w:ascii="Helvetica Neue" w:hAnsi="Helvetica Neue" w:cs="Helvetica Neue"/>
            <w:color w:val="262626"/>
            <w:sz w:val="32"/>
            <w:szCs w:val="32"/>
          </w:rPr>
          <w:delText>solidity</w:delText>
        </w:r>
        <w:r w:rsidDel="00D7595F">
          <w:rPr>
            <w:rFonts w:ascii="Helvetica Neue" w:hAnsi="Helvetica Neue" w:cs="Helvetica Neue"/>
            <w:color w:val="262626"/>
            <w:sz w:val="32"/>
            <w:szCs w:val="32"/>
          </w:rPr>
          <w:delText>程序的</w:delText>
        </w:r>
        <w:r w:rsidDel="00D7595F">
          <w:rPr>
            <w:rFonts w:ascii="Helvetica Neue" w:hAnsi="Helvetica Neue" w:cs="Helvetica Neue"/>
            <w:color w:val="262626"/>
            <w:sz w:val="32"/>
            <w:szCs w:val="32"/>
          </w:rPr>
          <w:delText>IDE</w:delText>
        </w:r>
        <w:r w:rsidDel="00D7595F">
          <w:rPr>
            <w:rFonts w:ascii="Helvetica Neue" w:hAnsi="Helvetica Neue" w:cs="Helvetica Neue"/>
            <w:color w:val="262626"/>
            <w:sz w:val="32"/>
            <w:szCs w:val="32"/>
          </w:rPr>
          <w:delText>，不在服务器上使用</w:delText>
        </w:r>
        <w:r w:rsidDel="00D7595F">
          <w:rPr>
            <w:rFonts w:ascii="Helvetica Neue" w:hAnsi="Helvetica Neue" w:cs="Helvetica Neue"/>
            <w:color w:val="262626"/>
            <w:sz w:val="32"/>
            <w:szCs w:val="32"/>
          </w:rPr>
          <w:delText>mix</w:delText>
        </w:r>
        <w:r w:rsidDel="00D7595F">
          <w:rPr>
            <w:rFonts w:ascii="Helvetica Neue" w:hAnsi="Helvetica Neue" w:cs="Helvetica Neue"/>
            <w:color w:val="262626"/>
            <w:sz w:val="32"/>
            <w:szCs w:val="32"/>
          </w:rPr>
          <w:delText>开发</w:delText>
        </w:r>
        <w:r w:rsidDel="00D7595F">
          <w:rPr>
            <w:rFonts w:ascii="Helvetica Neue" w:hAnsi="Helvetica Neue" w:cs="Helvetica Neue"/>
            <w:color w:val="262626"/>
            <w:sz w:val="32"/>
            <w:szCs w:val="32"/>
          </w:rPr>
          <w:delText>solidity</w:delText>
        </w:r>
        <w:r w:rsidDel="00D7595F">
          <w:rPr>
            <w:rFonts w:ascii="Helvetica Neue" w:hAnsi="Helvetica Neue" w:cs="Helvetica Neue"/>
            <w:color w:val="262626"/>
            <w:sz w:val="32"/>
            <w:szCs w:val="32"/>
          </w:rPr>
          <w:delText>程序就不需要执行以下命令），需要执行（安装</w:delText>
        </w:r>
        <w:r w:rsidDel="00D7595F">
          <w:rPr>
            <w:rFonts w:ascii="Helvetica Neue" w:hAnsi="Helvetica Neue" w:cs="Helvetica Neue"/>
            <w:color w:val="262626"/>
            <w:sz w:val="32"/>
            <w:szCs w:val="32"/>
          </w:rPr>
          <w:delText>qt</w:delText>
        </w:r>
        <w:r w:rsidDel="00D7595F">
          <w:rPr>
            <w:rFonts w:ascii="Helvetica Neue" w:hAnsi="Helvetica Neue" w:cs="Helvetica Neue"/>
            <w:color w:val="262626"/>
            <w:sz w:val="32"/>
            <w:szCs w:val="32"/>
          </w:rPr>
          <w:delText>库，</w:delText>
        </w:r>
        <w:r w:rsidDel="00D7595F">
          <w:rPr>
            <w:rFonts w:ascii="Helvetica Neue" w:hAnsi="Helvetica Neue" w:cs="Helvetica Neue"/>
            <w:color w:val="262626"/>
            <w:sz w:val="32"/>
            <w:szCs w:val="32"/>
          </w:rPr>
          <w:delText>mix</w:delText>
        </w:r>
        <w:r w:rsidDel="00D7595F">
          <w:rPr>
            <w:rFonts w:ascii="Helvetica Neue" w:hAnsi="Helvetica Neue" w:cs="Helvetica Neue"/>
            <w:color w:val="262626"/>
            <w:sz w:val="32"/>
            <w:szCs w:val="32"/>
          </w:rPr>
          <w:delText>使用</w:delText>
        </w:r>
        <w:r w:rsidDel="00D7595F">
          <w:rPr>
            <w:rFonts w:ascii="Helvetica Neue" w:hAnsi="Helvetica Neue" w:cs="Helvetica Neue"/>
            <w:color w:val="262626"/>
            <w:sz w:val="32"/>
            <w:szCs w:val="32"/>
          </w:rPr>
          <w:delText>qt</w:delText>
        </w:r>
        <w:r w:rsidDel="00D7595F">
          <w:rPr>
            <w:rFonts w:ascii="Helvetica Neue" w:hAnsi="Helvetica Neue" w:cs="Helvetica Neue"/>
            <w:color w:val="262626"/>
            <w:sz w:val="32"/>
            <w:szCs w:val="32"/>
          </w:rPr>
          <w:delText>开发）：</w:delText>
        </w:r>
      </w:del>
    </w:p>
    <w:p w14:paraId="31A62C76" w14:textId="405A75C3" w:rsidR="00190CAA" w:rsidDel="00D7595F" w:rsidRDefault="00190CAA" w:rsidP="00190CAA">
      <w:pPr>
        <w:autoSpaceDE w:val="0"/>
        <w:autoSpaceDN w:val="0"/>
        <w:adjustRightInd w:val="0"/>
        <w:rPr>
          <w:del w:id="176" w:author="Microsoft Office 用户" w:date="2016-04-21T17:14:00Z"/>
          <w:rFonts w:ascii="Menlo" w:hAnsi="Menlo" w:cs="Menlo"/>
          <w:color w:val="262626"/>
          <w:sz w:val="28"/>
          <w:szCs w:val="28"/>
        </w:rPr>
      </w:pPr>
      <w:del w:id="177" w:author="Microsoft Office 用户" w:date="2016-04-21T17:14:00Z">
        <w:r w:rsidDel="00D7595F">
          <w:rPr>
            <w:rFonts w:ascii="Menlo" w:hAnsi="Menlo" w:cs="Menlo"/>
            <w:color w:val="262626"/>
            <w:sz w:val="28"/>
            <w:szCs w:val="28"/>
          </w:rPr>
          <w:delText>sudo apt-get -y install qml-module-qtquick-controls qml-module-qtwebengine</w:delText>
        </w:r>
      </w:del>
    </w:p>
    <w:p w14:paraId="4F047844" w14:textId="69649267" w:rsidR="00190CAA" w:rsidDel="00D7595F" w:rsidRDefault="00190CAA" w:rsidP="00190CAA">
      <w:pPr>
        <w:autoSpaceDE w:val="0"/>
        <w:autoSpaceDN w:val="0"/>
        <w:adjustRightInd w:val="0"/>
        <w:rPr>
          <w:del w:id="178" w:author="Microsoft Office 用户" w:date="2016-04-21T17:14:00Z"/>
          <w:rFonts w:ascii="Helvetica Neue" w:hAnsi="Helvetica Neue" w:cs="Helvetica Neue"/>
          <w:color w:val="262626"/>
          <w:sz w:val="32"/>
          <w:szCs w:val="32"/>
        </w:rPr>
      </w:pPr>
    </w:p>
    <w:p w14:paraId="7986BAE4" w14:textId="63A8119C" w:rsidR="00190CAA" w:rsidDel="00D7595F" w:rsidRDefault="00190CAA" w:rsidP="00190CAA">
      <w:pPr>
        <w:autoSpaceDE w:val="0"/>
        <w:autoSpaceDN w:val="0"/>
        <w:adjustRightInd w:val="0"/>
        <w:rPr>
          <w:del w:id="179" w:author="Microsoft Office 用户" w:date="2016-04-21T17:14:00Z"/>
          <w:rFonts w:ascii="Menlo" w:hAnsi="Menlo" w:cs="Menlo"/>
          <w:color w:val="262626"/>
          <w:sz w:val="28"/>
          <w:szCs w:val="28"/>
        </w:rPr>
      </w:pPr>
      <w:del w:id="180" w:author="Microsoft Office 用户" w:date="2016-04-21T17:14:00Z">
        <w:r w:rsidDel="00D7595F">
          <w:rPr>
            <w:rFonts w:ascii="Helvetica Neue" w:hAnsi="Helvetica Neue" w:cs="Helvetica Neue"/>
            <w:b/>
            <w:bCs/>
            <w:color w:val="262626"/>
            <w:sz w:val="32"/>
            <w:szCs w:val="32"/>
          </w:rPr>
          <w:delText>第二部分：编译源码，生成</w:delText>
        </w:r>
        <w:r w:rsidDel="00D7595F">
          <w:rPr>
            <w:rFonts w:ascii="Helvetica Neue" w:hAnsi="Helvetica Neue" w:cs="Helvetica Neue"/>
            <w:b/>
            <w:bCs/>
            <w:color w:val="262626"/>
            <w:sz w:val="32"/>
            <w:szCs w:val="32"/>
          </w:rPr>
          <w:delText>solidity</w:delText>
        </w:r>
        <w:r w:rsidDel="00D7595F">
          <w:rPr>
            <w:rFonts w:ascii="Helvetica Neue" w:hAnsi="Helvetica Neue" w:cs="Helvetica Neue"/>
            <w:b/>
            <w:bCs/>
            <w:color w:val="262626"/>
            <w:sz w:val="32"/>
            <w:szCs w:val="32"/>
          </w:rPr>
          <w:delText>的编译器（</w:delText>
        </w:r>
        <w:r w:rsidDel="00D7595F">
          <w:rPr>
            <w:rFonts w:ascii="Helvetica Neue" w:hAnsi="Helvetica Neue" w:cs="Helvetica Neue"/>
            <w:b/>
            <w:bCs/>
            <w:color w:val="262626"/>
            <w:sz w:val="32"/>
            <w:szCs w:val="32"/>
          </w:rPr>
          <w:delText>solc</w:delText>
        </w:r>
        <w:r w:rsidDel="00D7595F">
          <w:rPr>
            <w:rFonts w:ascii="Helvetica Neue" w:hAnsi="Helvetica Neue" w:cs="Helvetica Neue"/>
            <w:b/>
            <w:bCs/>
            <w:color w:val="262626"/>
            <w:sz w:val="32"/>
            <w:szCs w:val="32"/>
          </w:rPr>
          <w:delText>）</w:delText>
        </w:r>
      </w:del>
    </w:p>
    <w:p w14:paraId="40BCB623" w14:textId="5E39324A" w:rsidR="00190CAA" w:rsidDel="00D7595F" w:rsidRDefault="00190CAA" w:rsidP="00190CAA">
      <w:pPr>
        <w:autoSpaceDE w:val="0"/>
        <w:autoSpaceDN w:val="0"/>
        <w:adjustRightInd w:val="0"/>
        <w:rPr>
          <w:del w:id="181" w:author="Microsoft Office 用户" w:date="2016-04-21T17:14:00Z"/>
          <w:rFonts w:ascii="Times" w:hAnsi="Times" w:cs="Times"/>
          <w:sz w:val="28"/>
          <w:szCs w:val="28"/>
        </w:rPr>
      </w:pPr>
      <w:del w:id="182" w:author="Microsoft Office 用户" w:date="2016-04-21T17:14:00Z">
        <w:r w:rsidDel="00D7595F">
          <w:rPr>
            <w:rFonts w:ascii="Times" w:hAnsi="Times" w:cs="Times"/>
            <w:sz w:val="28"/>
            <w:szCs w:val="28"/>
          </w:rPr>
          <w:delText>接下来</w:delText>
        </w:r>
      </w:del>
    </w:p>
    <w:p w14:paraId="22A4398E" w14:textId="1353C203" w:rsidR="00190CAA" w:rsidDel="00D7595F" w:rsidRDefault="005A7147" w:rsidP="00190CAA">
      <w:pPr>
        <w:autoSpaceDE w:val="0"/>
        <w:autoSpaceDN w:val="0"/>
        <w:adjustRightInd w:val="0"/>
        <w:rPr>
          <w:del w:id="183" w:author="Microsoft Office 用户" w:date="2016-04-21T17:14:00Z"/>
          <w:rFonts w:ascii="Times" w:hAnsi="Times" w:cs="Times"/>
          <w:sz w:val="28"/>
          <w:szCs w:val="28"/>
        </w:rPr>
      </w:pPr>
      <w:del w:id="184" w:author="Microsoft Office 用户" w:date="2016-04-21T17:14:00Z">
        <w:r w:rsidDel="00D7595F">
          <w:fldChar w:fldCharType="begin"/>
        </w:r>
        <w:r w:rsidDel="00D7595F">
          <w:delInstrText xml:space="preserve"> HYPERLINK "https://github.com/ethereum/webthree-umbrella/wiki/Linux--Generic-Building" </w:delInstrText>
        </w:r>
        <w:r w:rsidDel="00D7595F">
          <w:fldChar w:fldCharType="separate"/>
        </w:r>
        <w:r w:rsidR="00190CAA" w:rsidDel="00D7595F">
          <w:rPr>
            <w:rFonts w:ascii="Times" w:hAnsi="Times" w:cs="Times"/>
            <w:color w:val="0000FF"/>
            <w:sz w:val="28"/>
            <w:szCs w:val="28"/>
            <w:u w:val="single" w:color="0000FF"/>
          </w:rPr>
          <w:delText>https://github.com/ethereum/webthree-umbrella/wiki/Linux--Generic-Building</w:delText>
        </w:r>
        <w:r w:rsidDel="00D7595F">
          <w:rPr>
            <w:rFonts w:ascii="Times" w:hAnsi="Times" w:cs="Times"/>
            <w:color w:val="0000FF"/>
            <w:sz w:val="28"/>
            <w:szCs w:val="28"/>
            <w:u w:val="single" w:color="0000FF"/>
          </w:rPr>
          <w:fldChar w:fldCharType="end"/>
        </w:r>
      </w:del>
    </w:p>
    <w:p w14:paraId="1140B217" w14:textId="0F469913" w:rsidR="00190CAA" w:rsidDel="00D7595F" w:rsidRDefault="00190CAA" w:rsidP="00190CAA">
      <w:pPr>
        <w:autoSpaceDE w:val="0"/>
        <w:autoSpaceDN w:val="0"/>
        <w:adjustRightInd w:val="0"/>
        <w:rPr>
          <w:del w:id="185" w:author="Microsoft Office 用户" w:date="2016-04-21T17:14:00Z"/>
          <w:rFonts w:ascii="Times" w:hAnsi="Times" w:cs="Times"/>
          <w:sz w:val="28"/>
          <w:szCs w:val="28"/>
        </w:rPr>
      </w:pPr>
    </w:p>
    <w:p w14:paraId="79FCC3FD" w14:textId="06814EA9" w:rsidR="00190CAA" w:rsidDel="00D7595F" w:rsidRDefault="00190CAA" w:rsidP="00190CAA">
      <w:pPr>
        <w:autoSpaceDE w:val="0"/>
        <w:autoSpaceDN w:val="0"/>
        <w:adjustRightInd w:val="0"/>
        <w:rPr>
          <w:del w:id="186" w:author="Microsoft Office 用户" w:date="2016-04-21T17:14:00Z"/>
          <w:rFonts w:ascii="Times" w:hAnsi="Times" w:cs="Times"/>
          <w:sz w:val="28"/>
          <w:szCs w:val="28"/>
        </w:rPr>
      </w:pPr>
      <w:del w:id="187" w:author="Microsoft Office 用户" w:date="2016-04-21T17:14:00Z">
        <w:r w:rsidDel="00D7595F">
          <w:rPr>
            <w:rFonts w:ascii="Times" w:hAnsi="Times" w:cs="Times"/>
            <w:sz w:val="28"/>
            <w:szCs w:val="28"/>
          </w:rPr>
          <w:delText>官网介绍，依次执行以下命令：</w:delText>
        </w:r>
      </w:del>
    </w:p>
    <w:p w14:paraId="70F7C47B" w14:textId="0B44F49A" w:rsidR="00190CAA" w:rsidDel="00D7595F" w:rsidRDefault="00190CAA" w:rsidP="00190CAA">
      <w:pPr>
        <w:autoSpaceDE w:val="0"/>
        <w:autoSpaceDN w:val="0"/>
        <w:adjustRightInd w:val="0"/>
        <w:rPr>
          <w:del w:id="188" w:author="Microsoft Office 用户" w:date="2016-04-21T17:14:00Z"/>
          <w:rFonts w:ascii="Menlo" w:hAnsi="Menlo" w:cs="Menlo"/>
          <w:color w:val="262626"/>
          <w:sz w:val="28"/>
          <w:szCs w:val="28"/>
        </w:rPr>
      </w:pPr>
      <w:del w:id="189" w:author="Microsoft Office 用户" w:date="2016-04-21T17:14:00Z">
        <w:r w:rsidDel="00D7595F">
          <w:rPr>
            <w:rFonts w:ascii="Menlo" w:hAnsi="Menlo" w:cs="Menlo"/>
            <w:color w:val="262626"/>
            <w:sz w:val="28"/>
            <w:szCs w:val="28"/>
          </w:rPr>
          <w:delText>git clone --recursive https://github.com/ethereum/webthree-umbrella</w:delText>
        </w:r>
      </w:del>
    </w:p>
    <w:p w14:paraId="6C39A163" w14:textId="7E0F53D4" w:rsidR="00190CAA" w:rsidDel="00D7595F" w:rsidRDefault="00190CAA" w:rsidP="00190CAA">
      <w:pPr>
        <w:autoSpaceDE w:val="0"/>
        <w:autoSpaceDN w:val="0"/>
        <w:adjustRightInd w:val="0"/>
        <w:rPr>
          <w:del w:id="190" w:author="Microsoft Office 用户" w:date="2016-04-21T17:14:00Z"/>
          <w:rFonts w:ascii="Menlo" w:hAnsi="Menlo" w:cs="Menlo"/>
          <w:color w:val="262626"/>
          <w:sz w:val="28"/>
          <w:szCs w:val="28"/>
        </w:rPr>
      </w:pPr>
      <w:del w:id="191" w:author="Microsoft Office 用户" w:date="2016-04-21T17:14:00Z">
        <w:r w:rsidDel="00D7595F">
          <w:rPr>
            <w:rFonts w:ascii="Menlo" w:hAnsi="Menlo" w:cs="Menlo"/>
            <w:color w:val="0E72A4"/>
            <w:sz w:val="28"/>
            <w:szCs w:val="28"/>
          </w:rPr>
          <w:delText>cd</w:delText>
        </w:r>
        <w:r w:rsidDel="00D7595F">
          <w:rPr>
            <w:rFonts w:ascii="Menlo" w:hAnsi="Menlo" w:cs="Menlo"/>
            <w:color w:val="262626"/>
            <w:sz w:val="28"/>
            <w:szCs w:val="28"/>
          </w:rPr>
          <w:delText xml:space="preserve"> webthree-umbrella</w:delText>
        </w:r>
      </w:del>
    </w:p>
    <w:p w14:paraId="79F132CC" w14:textId="580E04D8" w:rsidR="00190CAA" w:rsidDel="00D7595F" w:rsidRDefault="00190CAA" w:rsidP="00190CAA">
      <w:pPr>
        <w:autoSpaceDE w:val="0"/>
        <w:autoSpaceDN w:val="0"/>
        <w:adjustRightInd w:val="0"/>
        <w:rPr>
          <w:del w:id="192" w:author="Microsoft Office 用户" w:date="2016-04-21T17:14:00Z"/>
          <w:rFonts w:ascii="Menlo" w:hAnsi="Menlo" w:cs="Menlo"/>
          <w:color w:val="262626"/>
          <w:sz w:val="28"/>
          <w:szCs w:val="28"/>
        </w:rPr>
      </w:pPr>
      <w:del w:id="193" w:author="Microsoft Office 用户" w:date="2016-04-21T17:14:00Z">
        <w:r w:rsidDel="00D7595F">
          <w:rPr>
            <w:rFonts w:ascii="Menlo" w:hAnsi="Menlo" w:cs="Menlo"/>
            <w:color w:val="262626"/>
            <w:sz w:val="28"/>
            <w:szCs w:val="28"/>
          </w:rPr>
          <w:delText>git checkout release</w:delText>
        </w:r>
      </w:del>
    </w:p>
    <w:p w14:paraId="3536A23D" w14:textId="2A71B15D" w:rsidR="00190CAA" w:rsidDel="00D7595F" w:rsidRDefault="00190CAA" w:rsidP="00190CAA">
      <w:pPr>
        <w:autoSpaceDE w:val="0"/>
        <w:autoSpaceDN w:val="0"/>
        <w:adjustRightInd w:val="0"/>
        <w:rPr>
          <w:del w:id="194" w:author="Microsoft Office 用户" w:date="2016-04-21T17:14:00Z"/>
          <w:rFonts w:ascii="Menlo" w:hAnsi="Menlo" w:cs="Menlo"/>
          <w:color w:val="262626"/>
          <w:sz w:val="28"/>
          <w:szCs w:val="28"/>
        </w:rPr>
      </w:pPr>
      <w:del w:id="195" w:author="Microsoft Office 用户" w:date="2016-04-21T17:14:00Z">
        <w:r w:rsidDel="00D7595F">
          <w:rPr>
            <w:rFonts w:ascii="Menlo" w:hAnsi="Menlo" w:cs="Menlo"/>
            <w:color w:val="262626"/>
            <w:sz w:val="28"/>
            <w:szCs w:val="28"/>
          </w:rPr>
          <w:delText>git submodule update</w:delText>
        </w:r>
      </w:del>
    </w:p>
    <w:p w14:paraId="0BFAC7D1" w14:textId="3B095EF3" w:rsidR="00190CAA" w:rsidDel="00D7595F" w:rsidRDefault="00190CAA" w:rsidP="00190CAA">
      <w:pPr>
        <w:autoSpaceDE w:val="0"/>
        <w:autoSpaceDN w:val="0"/>
        <w:adjustRightInd w:val="0"/>
        <w:rPr>
          <w:del w:id="196" w:author="Microsoft Office 用户" w:date="2016-04-21T17:14:00Z"/>
          <w:rFonts w:ascii="Menlo" w:hAnsi="Menlo" w:cs="Menlo"/>
          <w:color w:val="262626"/>
          <w:sz w:val="28"/>
          <w:szCs w:val="28"/>
        </w:rPr>
      </w:pPr>
      <w:del w:id="197" w:author="Microsoft Office 用户" w:date="2016-04-21T17:14:00Z">
        <w:r w:rsidDel="00D7595F">
          <w:rPr>
            <w:rFonts w:ascii="Menlo" w:hAnsi="Menlo" w:cs="Menlo"/>
            <w:color w:val="262626"/>
            <w:sz w:val="28"/>
            <w:szCs w:val="28"/>
          </w:rPr>
          <w:delText>mkdir build</w:delText>
        </w:r>
      </w:del>
    </w:p>
    <w:p w14:paraId="2ED0659C" w14:textId="7F5562BD" w:rsidR="00190CAA" w:rsidDel="00D7595F" w:rsidRDefault="00190CAA" w:rsidP="00190CAA">
      <w:pPr>
        <w:autoSpaceDE w:val="0"/>
        <w:autoSpaceDN w:val="0"/>
        <w:adjustRightInd w:val="0"/>
        <w:rPr>
          <w:del w:id="198" w:author="Microsoft Office 用户" w:date="2016-04-21T17:14:00Z"/>
          <w:rFonts w:ascii="Menlo" w:hAnsi="Menlo" w:cs="Menlo"/>
          <w:color w:val="262626"/>
          <w:sz w:val="28"/>
          <w:szCs w:val="28"/>
        </w:rPr>
      </w:pPr>
      <w:del w:id="199" w:author="Microsoft Office 用户" w:date="2016-04-21T17:14:00Z">
        <w:r w:rsidDel="00D7595F">
          <w:rPr>
            <w:rFonts w:ascii="Menlo" w:hAnsi="Menlo" w:cs="Menlo"/>
            <w:color w:val="0E72A4"/>
            <w:sz w:val="28"/>
            <w:szCs w:val="28"/>
          </w:rPr>
          <w:delText>cd</w:delText>
        </w:r>
        <w:r w:rsidDel="00D7595F">
          <w:rPr>
            <w:rFonts w:ascii="Menlo" w:hAnsi="Menlo" w:cs="Menlo"/>
            <w:color w:val="262626"/>
            <w:sz w:val="28"/>
            <w:szCs w:val="28"/>
          </w:rPr>
          <w:delText xml:space="preserve"> build</w:delText>
        </w:r>
      </w:del>
    </w:p>
    <w:p w14:paraId="0BD6CC7E" w14:textId="3A4B2848" w:rsidR="00190CAA" w:rsidDel="00D7595F" w:rsidRDefault="00190CAA" w:rsidP="00190CAA">
      <w:pPr>
        <w:autoSpaceDE w:val="0"/>
        <w:autoSpaceDN w:val="0"/>
        <w:adjustRightInd w:val="0"/>
        <w:rPr>
          <w:del w:id="200" w:author="Microsoft Office 用户" w:date="2016-04-21T17:14:00Z"/>
          <w:rFonts w:ascii="Menlo" w:hAnsi="Menlo" w:cs="Menlo"/>
          <w:color w:val="262626"/>
          <w:sz w:val="28"/>
          <w:szCs w:val="28"/>
        </w:rPr>
      </w:pPr>
      <w:del w:id="201" w:author="Microsoft Office 用户" w:date="2016-04-21T17:14:00Z">
        <w:r w:rsidDel="00D7595F">
          <w:rPr>
            <w:rFonts w:ascii="Menlo" w:hAnsi="Menlo" w:cs="Menlo"/>
            <w:color w:val="262626"/>
            <w:sz w:val="28"/>
            <w:szCs w:val="28"/>
          </w:rPr>
          <w:delText>cmake ..</w:delText>
        </w:r>
      </w:del>
    </w:p>
    <w:p w14:paraId="4A6FC7CD" w14:textId="0BB9E784" w:rsidR="00190CAA" w:rsidDel="00D7595F" w:rsidRDefault="00190CAA" w:rsidP="00190CAA">
      <w:pPr>
        <w:autoSpaceDE w:val="0"/>
        <w:autoSpaceDN w:val="0"/>
        <w:adjustRightInd w:val="0"/>
        <w:rPr>
          <w:del w:id="202" w:author="Microsoft Office 用户" w:date="2016-04-21T17:14:00Z"/>
          <w:rFonts w:ascii="Menlo" w:hAnsi="Menlo" w:cs="Menlo"/>
          <w:color w:val="262626"/>
          <w:sz w:val="28"/>
          <w:szCs w:val="28"/>
        </w:rPr>
      </w:pPr>
      <w:del w:id="203" w:author="Microsoft Office 用户" w:date="2016-04-21T17:14:00Z">
        <w:r w:rsidDel="00D7595F">
          <w:rPr>
            <w:rFonts w:ascii="Menlo" w:hAnsi="Menlo" w:cs="Menlo"/>
            <w:color w:val="262626"/>
            <w:sz w:val="28"/>
            <w:szCs w:val="28"/>
          </w:rPr>
          <w:delText>make</w:delText>
        </w:r>
      </w:del>
    </w:p>
    <w:p w14:paraId="3D50EEFF" w14:textId="42A7A812" w:rsidR="00190CAA" w:rsidDel="00D7595F" w:rsidRDefault="00190CAA" w:rsidP="00190CAA">
      <w:pPr>
        <w:autoSpaceDE w:val="0"/>
        <w:autoSpaceDN w:val="0"/>
        <w:adjustRightInd w:val="0"/>
        <w:rPr>
          <w:del w:id="204" w:author="Microsoft Office 用户" w:date="2016-04-21T17:14:00Z"/>
          <w:rFonts w:ascii="Menlo" w:hAnsi="Menlo" w:cs="Menlo"/>
          <w:color w:val="262626"/>
          <w:sz w:val="28"/>
          <w:szCs w:val="28"/>
        </w:rPr>
      </w:pPr>
      <w:del w:id="205" w:author="Microsoft Office 用户" w:date="2016-04-21T17:14:00Z">
        <w:r w:rsidDel="00D7595F">
          <w:rPr>
            <w:rFonts w:ascii="Menlo" w:hAnsi="Menlo" w:cs="Menlo"/>
            <w:color w:val="262626"/>
            <w:sz w:val="28"/>
            <w:szCs w:val="28"/>
          </w:rPr>
          <w:delText>git submodule update</w:delText>
        </w:r>
        <w:r w:rsidDel="00D7595F">
          <w:rPr>
            <w:rFonts w:ascii="Menlo" w:hAnsi="Menlo" w:cs="Menlo"/>
            <w:color w:val="262626"/>
            <w:sz w:val="28"/>
            <w:szCs w:val="28"/>
          </w:rPr>
          <w:delText>这一步是更新子模块，如果这一步出错，表明有些子模块的代码没有</w:delText>
        </w:r>
        <w:r w:rsidDel="00D7595F">
          <w:rPr>
            <w:rFonts w:ascii="Menlo" w:hAnsi="Menlo" w:cs="Menlo"/>
            <w:color w:val="262626"/>
            <w:sz w:val="28"/>
            <w:szCs w:val="28"/>
          </w:rPr>
          <w:delText>git clone</w:delText>
        </w:r>
        <w:r w:rsidDel="00D7595F">
          <w:rPr>
            <w:rFonts w:ascii="Menlo" w:hAnsi="Menlo" w:cs="Menlo"/>
            <w:color w:val="262626"/>
            <w:sz w:val="28"/>
            <w:szCs w:val="28"/>
          </w:rPr>
          <w:delText>完成，下面</w:delText>
        </w:r>
        <w:r w:rsidDel="00D7595F">
          <w:rPr>
            <w:rFonts w:ascii="Menlo" w:hAnsi="Menlo" w:cs="Menlo"/>
            <w:color w:val="262626"/>
            <w:sz w:val="28"/>
            <w:szCs w:val="28"/>
          </w:rPr>
          <w:delText>cmake</w:delText>
        </w:r>
        <w:r w:rsidDel="00D7595F">
          <w:rPr>
            <w:rFonts w:ascii="Menlo" w:hAnsi="Menlo" w:cs="Menlo"/>
            <w:color w:val="262626"/>
            <w:sz w:val="28"/>
            <w:szCs w:val="28"/>
          </w:rPr>
          <w:delText>那一步就会出错。</w:delText>
        </w:r>
      </w:del>
    </w:p>
    <w:p w14:paraId="64ED7936" w14:textId="356D454E" w:rsidR="00190CAA" w:rsidDel="00D7595F" w:rsidRDefault="00190CAA" w:rsidP="00190CAA">
      <w:pPr>
        <w:autoSpaceDE w:val="0"/>
        <w:autoSpaceDN w:val="0"/>
        <w:adjustRightInd w:val="0"/>
        <w:rPr>
          <w:del w:id="206" w:author="Microsoft Office 用户" w:date="2016-04-21T17:14:00Z"/>
          <w:rFonts w:ascii="Menlo" w:hAnsi="Menlo" w:cs="Menlo"/>
          <w:color w:val="262626"/>
          <w:sz w:val="28"/>
          <w:szCs w:val="28"/>
        </w:rPr>
      </w:pPr>
      <w:del w:id="207" w:author="Microsoft Office 用户" w:date="2016-04-21T17:14:00Z">
        <w:r w:rsidDel="00D7595F">
          <w:rPr>
            <w:rFonts w:ascii="Menlo" w:hAnsi="Menlo" w:cs="Menlo"/>
            <w:color w:val="262626"/>
            <w:sz w:val="28"/>
            <w:szCs w:val="28"/>
          </w:rPr>
          <w:delText>////////////////////////////////////////////////////////////////////////////////////////////////////////////////</w:delText>
        </w:r>
      </w:del>
    </w:p>
    <w:p w14:paraId="054FFEE3" w14:textId="71BA1E4B" w:rsidR="00190CAA" w:rsidDel="00D7595F" w:rsidRDefault="00190CAA" w:rsidP="00190CAA">
      <w:pPr>
        <w:autoSpaceDE w:val="0"/>
        <w:autoSpaceDN w:val="0"/>
        <w:adjustRightInd w:val="0"/>
        <w:rPr>
          <w:del w:id="208" w:author="Microsoft Office 用户" w:date="2016-04-21T17:14:00Z"/>
          <w:rFonts w:ascii="Menlo" w:hAnsi="Menlo" w:cs="Menlo"/>
          <w:color w:val="262626"/>
          <w:sz w:val="28"/>
          <w:szCs w:val="28"/>
        </w:rPr>
      </w:pPr>
      <w:del w:id="209" w:author="Microsoft Office 用户" w:date="2016-04-21T17:14:00Z">
        <w:r w:rsidDel="00D7595F">
          <w:rPr>
            <w:rFonts w:ascii="Menlo" w:hAnsi="Menlo" w:cs="Menlo"/>
            <w:color w:val="262626"/>
            <w:sz w:val="28"/>
            <w:szCs w:val="28"/>
          </w:rPr>
          <w:delText>按自己需求</w:delText>
        </w:r>
        <w:r w:rsidDel="00D7595F">
          <w:rPr>
            <w:rFonts w:ascii="Menlo" w:hAnsi="Menlo" w:cs="Menlo"/>
            <w:color w:val="262626"/>
            <w:sz w:val="28"/>
            <w:szCs w:val="28"/>
          </w:rPr>
          <w:delText>git clone</w:delText>
        </w:r>
        <w:r w:rsidDel="00D7595F">
          <w:rPr>
            <w:rFonts w:ascii="Menlo" w:hAnsi="Menlo" w:cs="Menlo"/>
            <w:color w:val="262626"/>
            <w:sz w:val="28"/>
            <w:szCs w:val="28"/>
          </w:rPr>
          <w:delText>子模块代码，如果</w:delText>
        </w:r>
        <w:r w:rsidDel="00D7595F">
          <w:rPr>
            <w:rFonts w:ascii="Menlo" w:hAnsi="Menlo" w:cs="Menlo"/>
            <w:color w:val="262626"/>
            <w:sz w:val="28"/>
            <w:szCs w:val="28"/>
          </w:rPr>
          <w:delText>webthree-umbrella</w:delText>
        </w:r>
        <w:r w:rsidDel="00D7595F">
          <w:rPr>
            <w:rFonts w:ascii="Menlo" w:hAnsi="Menlo" w:cs="Menlo"/>
            <w:color w:val="262626"/>
            <w:sz w:val="28"/>
            <w:szCs w:val="28"/>
          </w:rPr>
          <w:delText>中没有</w:delText>
        </w:r>
        <w:r w:rsidDel="00D7595F">
          <w:rPr>
            <w:rFonts w:ascii="Menlo" w:hAnsi="Menlo" w:cs="Menlo"/>
            <w:color w:val="262626"/>
            <w:sz w:val="28"/>
            <w:szCs w:val="28"/>
          </w:rPr>
          <w:delText>webthree-helpers</w:delText>
        </w:r>
        <w:r w:rsidDel="00D7595F">
          <w:rPr>
            <w:rFonts w:ascii="Menlo" w:hAnsi="Menlo" w:cs="Menlo"/>
            <w:color w:val="262626"/>
            <w:sz w:val="28"/>
            <w:szCs w:val="28"/>
          </w:rPr>
          <w:delText>，或者是</w:delText>
        </w:r>
        <w:r w:rsidDel="00D7595F">
          <w:rPr>
            <w:rFonts w:ascii="Menlo" w:hAnsi="Menlo" w:cs="Menlo"/>
            <w:color w:val="262626"/>
            <w:sz w:val="28"/>
            <w:szCs w:val="28"/>
          </w:rPr>
          <w:delText>webthree-helpers</w:delText>
        </w:r>
        <w:r w:rsidDel="00D7595F">
          <w:rPr>
            <w:rFonts w:ascii="Menlo" w:hAnsi="Menlo" w:cs="Menlo"/>
            <w:color w:val="262626"/>
            <w:sz w:val="28"/>
            <w:szCs w:val="28"/>
          </w:rPr>
          <w:delText>文件夹为空文件夹或文件不完整，可以先在</w:delText>
        </w:r>
        <w:r w:rsidDel="00D7595F">
          <w:rPr>
            <w:rFonts w:ascii="Menlo" w:hAnsi="Menlo" w:cs="Menlo"/>
            <w:color w:val="262626"/>
            <w:sz w:val="28"/>
            <w:szCs w:val="28"/>
          </w:rPr>
          <w:delText>webthree-umbrella</w:delText>
        </w:r>
        <w:r w:rsidDel="00D7595F">
          <w:rPr>
            <w:rFonts w:ascii="Menlo" w:hAnsi="Menlo" w:cs="Menlo"/>
            <w:color w:val="262626"/>
            <w:sz w:val="28"/>
            <w:szCs w:val="28"/>
          </w:rPr>
          <w:delText>中</w:delText>
        </w:r>
        <w:r w:rsidDel="00D7595F">
          <w:rPr>
            <w:rFonts w:ascii="Menlo" w:hAnsi="Menlo" w:cs="Menlo"/>
            <w:color w:val="262626"/>
            <w:sz w:val="28"/>
            <w:szCs w:val="28"/>
          </w:rPr>
          <w:delText>git clone webthree-helpers</w:delText>
        </w:r>
      </w:del>
    </w:p>
    <w:p w14:paraId="68F1FE03" w14:textId="0C740A0E" w:rsidR="00190CAA" w:rsidDel="00D7595F" w:rsidRDefault="00190CAA" w:rsidP="00190CAA">
      <w:pPr>
        <w:autoSpaceDE w:val="0"/>
        <w:autoSpaceDN w:val="0"/>
        <w:adjustRightInd w:val="0"/>
        <w:rPr>
          <w:del w:id="210" w:author="Microsoft Office 用户" w:date="2016-04-21T17:14:00Z"/>
          <w:rFonts w:ascii="Menlo" w:hAnsi="Menlo" w:cs="Menlo"/>
          <w:color w:val="262626"/>
          <w:sz w:val="28"/>
          <w:szCs w:val="28"/>
        </w:rPr>
      </w:pPr>
      <w:del w:id="211" w:author="Microsoft Office 用户" w:date="2016-04-21T17:14:00Z">
        <w:r w:rsidDel="00D7595F">
          <w:rPr>
            <w:rFonts w:ascii="Menlo" w:hAnsi="Menlo" w:cs="Menlo"/>
            <w:color w:val="262626"/>
            <w:sz w:val="28"/>
            <w:szCs w:val="28"/>
          </w:rPr>
          <w:delText>手动</w:delText>
        </w:r>
        <w:r w:rsidDel="00D7595F">
          <w:rPr>
            <w:rFonts w:ascii="Menlo" w:hAnsi="Menlo" w:cs="Menlo"/>
            <w:color w:val="262626"/>
            <w:sz w:val="28"/>
            <w:szCs w:val="28"/>
          </w:rPr>
          <w:delText>git clone webthree-helpers</w:delText>
        </w:r>
        <w:r w:rsidDel="00D7595F">
          <w:rPr>
            <w:rFonts w:ascii="Menlo" w:hAnsi="Menlo" w:cs="Menlo"/>
            <w:color w:val="262626"/>
            <w:sz w:val="28"/>
            <w:szCs w:val="28"/>
          </w:rPr>
          <w:delText>的命令</w:delText>
        </w:r>
        <w:r w:rsidDel="00D7595F">
          <w:rPr>
            <w:rFonts w:ascii="Monaco" w:hAnsi="Monaco" w:cs="Monaco"/>
            <w:color w:val="262626"/>
            <w:sz w:val="28"/>
            <w:szCs w:val="28"/>
          </w:rPr>
          <w:delText>:</w:delText>
        </w:r>
      </w:del>
    </w:p>
    <w:p w14:paraId="26AAB818" w14:textId="45C8E730" w:rsidR="00190CAA" w:rsidDel="00D7595F" w:rsidRDefault="00190CAA" w:rsidP="00190CAA">
      <w:pPr>
        <w:autoSpaceDE w:val="0"/>
        <w:autoSpaceDN w:val="0"/>
        <w:adjustRightInd w:val="0"/>
        <w:rPr>
          <w:del w:id="212" w:author="Microsoft Office 用户" w:date="2016-04-21T17:14:00Z"/>
          <w:rFonts w:ascii="Menlo" w:hAnsi="Menlo" w:cs="Menlo"/>
          <w:color w:val="262626"/>
          <w:sz w:val="28"/>
          <w:szCs w:val="28"/>
        </w:rPr>
      </w:pPr>
      <w:del w:id="213" w:author="Microsoft Office 用户" w:date="2016-04-21T17:14:00Z">
        <w:r w:rsidDel="00D7595F">
          <w:rPr>
            <w:rFonts w:ascii="Menlo" w:hAnsi="Menlo" w:cs="Menlo"/>
            <w:color w:val="262626"/>
            <w:sz w:val="28"/>
            <w:szCs w:val="28"/>
          </w:rPr>
          <w:delText xml:space="preserve">git clone </w:delText>
        </w:r>
        <w:r w:rsidR="005A7147" w:rsidDel="00D7595F">
          <w:fldChar w:fldCharType="begin"/>
        </w:r>
        <w:r w:rsidR="005A7147" w:rsidDel="00D7595F">
          <w:delInstrText xml:space="preserve"> HYPERLINK "https://github.com/ethereum/webthree-helpers" </w:delInstrText>
        </w:r>
        <w:r w:rsidR="005A7147" w:rsidDel="00D7595F">
          <w:fldChar w:fldCharType="separate"/>
        </w:r>
        <w:r w:rsidDel="00D7595F">
          <w:rPr>
            <w:rFonts w:ascii="Menlo" w:hAnsi="Menlo" w:cs="Menlo"/>
            <w:color w:val="0000FF"/>
            <w:sz w:val="28"/>
            <w:szCs w:val="28"/>
            <w:u w:val="single" w:color="0000FF"/>
          </w:rPr>
          <w:delText>https://github.com/ethereum/webthree-helpers</w:delText>
        </w:r>
        <w:r w:rsidR="005A7147" w:rsidDel="00D7595F">
          <w:rPr>
            <w:rFonts w:ascii="Menlo" w:hAnsi="Menlo" w:cs="Menlo"/>
            <w:color w:val="0000FF"/>
            <w:sz w:val="28"/>
            <w:szCs w:val="28"/>
            <w:u w:val="single" w:color="0000FF"/>
          </w:rPr>
          <w:fldChar w:fldCharType="end"/>
        </w:r>
      </w:del>
    </w:p>
    <w:p w14:paraId="7E6545FC" w14:textId="5406BBA6" w:rsidR="00190CAA" w:rsidDel="00D7595F" w:rsidRDefault="00190CAA" w:rsidP="00190CAA">
      <w:pPr>
        <w:autoSpaceDE w:val="0"/>
        <w:autoSpaceDN w:val="0"/>
        <w:adjustRightInd w:val="0"/>
        <w:rPr>
          <w:del w:id="214" w:author="Microsoft Office 用户" w:date="2016-04-21T17:14:00Z"/>
          <w:rFonts w:ascii="Menlo" w:hAnsi="Menlo" w:cs="Menlo"/>
          <w:color w:val="262626"/>
          <w:sz w:val="28"/>
          <w:szCs w:val="28"/>
        </w:rPr>
      </w:pPr>
      <w:del w:id="215" w:author="Microsoft Office 用户" w:date="2016-04-21T17:14:00Z">
        <w:r w:rsidDel="00D7595F">
          <w:rPr>
            <w:rFonts w:ascii="Menlo" w:hAnsi="Menlo" w:cs="Menlo"/>
            <w:color w:val="262626"/>
            <w:sz w:val="28"/>
            <w:szCs w:val="28"/>
          </w:rPr>
          <w:delText>进入到</w:delText>
        </w:r>
        <w:r w:rsidDel="00D7595F">
          <w:rPr>
            <w:rFonts w:ascii="Monaco" w:hAnsi="Monaco" w:cs="Monaco"/>
            <w:color w:val="262626"/>
            <w:sz w:val="28"/>
            <w:szCs w:val="28"/>
          </w:rPr>
          <w:delText>webthree-helpers</w:delText>
        </w:r>
        <w:r w:rsidDel="00D7595F">
          <w:rPr>
            <w:rFonts w:ascii="Monaco" w:hAnsi="Monaco" w:cs="Monaco"/>
            <w:color w:val="262626"/>
            <w:sz w:val="28"/>
            <w:szCs w:val="28"/>
          </w:rPr>
          <w:delText>目录</w:delText>
        </w:r>
      </w:del>
    </w:p>
    <w:p w14:paraId="0E3AC983" w14:textId="7CDF2736" w:rsidR="00190CAA" w:rsidDel="00D7595F" w:rsidRDefault="00190CAA" w:rsidP="00190CAA">
      <w:pPr>
        <w:autoSpaceDE w:val="0"/>
        <w:autoSpaceDN w:val="0"/>
        <w:adjustRightInd w:val="0"/>
        <w:rPr>
          <w:del w:id="216" w:author="Microsoft Office 用户" w:date="2016-04-21T17:14:00Z"/>
          <w:rFonts w:ascii="Menlo" w:hAnsi="Menlo" w:cs="Menlo"/>
          <w:sz w:val="28"/>
          <w:szCs w:val="28"/>
        </w:rPr>
      </w:pPr>
      <w:del w:id="217" w:author="Microsoft Office 用户" w:date="2016-04-21T17:14:00Z">
        <w:r w:rsidDel="00D7595F">
          <w:rPr>
            <w:rFonts w:ascii="Menlo" w:hAnsi="Menlo" w:cs="Menlo"/>
            <w:sz w:val="28"/>
            <w:szCs w:val="28"/>
          </w:rPr>
          <w:delText>cd</w:delText>
        </w:r>
        <w:r w:rsidDel="00D7595F">
          <w:rPr>
            <w:rFonts w:ascii="Menlo" w:hAnsi="Menlo" w:cs="Menlo"/>
            <w:color w:val="262626"/>
            <w:sz w:val="28"/>
            <w:szCs w:val="28"/>
          </w:rPr>
          <w:delText xml:space="preserve"> webthree-helpers</w:delText>
        </w:r>
      </w:del>
    </w:p>
    <w:p w14:paraId="00516EE6" w14:textId="17F03F27" w:rsidR="00190CAA" w:rsidDel="00D7595F" w:rsidRDefault="00190CAA" w:rsidP="00190CAA">
      <w:pPr>
        <w:autoSpaceDE w:val="0"/>
        <w:autoSpaceDN w:val="0"/>
        <w:adjustRightInd w:val="0"/>
        <w:rPr>
          <w:del w:id="218" w:author="Microsoft Office 用户" w:date="2016-04-21T17:14:00Z"/>
          <w:rFonts w:ascii="Menlo" w:hAnsi="Menlo" w:cs="Menlo"/>
          <w:color w:val="262626"/>
          <w:sz w:val="28"/>
          <w:szCs w:val="28"/>
        </w:rPr>
      </w:pPr>
    </w:p>
    <w:p w14:paraId="4F182BE5" w14:textId="5AABDE0F" w:rsidR="00190CAA" w:rsidDel="00D7595F" w:rsidRDefault="00190CAA" w:rsidP="00190CAA">
      <w:pPr>
        <w:autoSpaceDE w:val="0"/>
        <w:autoSpaceDN w:val="0"/>
        <w:adjustRightInd w:val="0"/>
        <w:rPr>
          <w:del w:id="219" w:author="Microsoft Office 用户" w:date="2016-04-21T17:14:00Z"/>
          <w:rFonts w:ascii="Menlo" w:hAnsi="Menlo" w:cs="Menlo"/>
          <w:color w:val="262626"/>
          <w:sz w:val="32"/>
          <w:szCs w:val="32"/>
        </w:rPr>
      </w:pPr>
      <w:del w:id="220" w:author="Microsoft Office 用户" w:date="2016-04-21T17:14:00Z">
        <w:r w:rsidDel="00D7595F">
          <w:rPr>
            <w:rFonts w:ascii="Menlo" w:hAnsi="Menlo" w:cs="Menlo"/>
            <w:color w:val="262626"/>
            <w:sz w:val="32"/>
            <w:szCs w:val="32"/>
          </w:rPr>
          <w:delText>使用脚本</w:delText>
        </w:r>
        <w:r w:rsidDel="00D7595F">
          <w:rPr>
            <w:rFonts w:ascii="Menlo" w:hAnsi="Menlo" w:cs="Menlo"/>
            <w:color w:val="262626"/>
            <w:sz w:val="32"/>
            <w:szCs w:val="32"/>
          </w:rPr>
          <w:delText>clone</w:delText>
        </w:r>
        <w:r w:rsidDel="00D7595F">
          <w:rPr>
            <w:rFonts w:ascii="Menlo" w:hAnsi="Menlo" w:cs="Menlo"/>
            <w:color w:val="262626"/>
            <w:sz w:val="32"/>
            <w:szCs w:val="32"/>
          </w:rPr>
          <w:delText>或</w:delText>
        </w:r>
        <w:r w:rsidDel="00D7595F">
          <w:rPr>
            <w:rFonts w:ascii="Menlo" w:hAnsi="Menlo" w:cs="Menlo"/>
            <w:color w:val="262626"/>
            <w:sz w:val="32"/>
            <w:szCs w:val="32"/>
          </w:rPr>
          <w:delText>update</w:delText>
        </w:r>
        <w:r w:rsidDel="00D7595F">
          <w:rPr>
            <w:rFonts w:ascii="Menlo" w:hAnsi="Menlo" w:cs="Menlo"/>
            <w:color w:val="262626"/>
            <w:sz w:val="32"/>
            <w:szCs w:val="32"/>
          </w:rPr>
          <w:delText>我们需要的工程，如</w:delText>
        </w:r>
        <w:r w:rsidDel="00D7595F">
          <w:rPr>
            <w:rFonts w:ascii="Menlo" w:hAnsi="Menlo" w:cs="Menlo"/>
            <w:color w:val="262626"/>
            <w:sz w:val="32"/>
            <w:szCs w:val="32"/>
          </w:rPr>
          <w:delText>solidity</w:delText>
        </w:r>
        <w:r w:rsidDel="00D7595F">
          <w:rPr>
            <w:rFonts w:ascii="Menlo" w:hAnsi="Menlo" w:cs="Menlo"/>
            <w:color w:val="262626"/>
            <w:sz w:val="32"/>
            <w:szCs w:val="32"/>
          </w:rPr>
          <w:delText>，则执行以下命令：</w:delText>
        </w:r>
      </w:del>
    </w:p>
    <w:p w14:paraId="6D58CED3" w14:textId="20B89EC4" w:rsidR="00190CAA" w:rsidDel="00D7595F" w:rsidRDefault="00190CAA" w:rsidP="00190CAA">
      <w:pPr>
        <w:autoSpaceDE w:val="0"/>
        <w:autoSpaceDN w:val="0"/>
        <w:adjustRightInd w:val="0"/>
        <w:rPr>
          <w:del w:id="221" w:author="Microsoft Office 用户" w:date="2016-04-21T17:14:00Z"/>
          <w:rFonts w:ascii="Times" w:hAnsi="Times" w:cs="Times"/>
          <w:sz w:val="28"/>
          <w:szCs w:val="28"/>
        </w:rPr>
      </w:pPr>
      <w:del w:id="222" w:author="Microsoft Office 用户" w:date="2016-04-21T17:14:00Z">
        <w:r w:rsidDel="00D7595F">
          <w:rPr>
            <w:rFonts w:ascii="Menlo" w:hAnsi="Menlo" w:cs="Menlo"/>
            <w:sz w:val="32"/>
            <w:szCs w:val="32"/>
          </w:rPr>
          <w:delText>scripts/ethupdate.sh --no-push --simple-pull --project solidity</w:delText>
        </w:r>
      </w:del>
    </w:p>
    <w:p w14:paraId="03036CB1" w14:textId="65AF8F61" w:rsidR="00190CAA" w:rsidDel="00D7595F" w:rsidRDefault="00190CAA" w:rsidP="00190CAA">
      <w:pPr>
        <w:autoSpaceDE w:val="0"/>
        <w:autoSpaceDN w:val="0"/>
        <w:adjustRightInd w:val="0"/>
        <w:rPr>
          <w:del w:id="223" w:author="Microsoft Office 用户" w:date="2016-04-21T17:14:00Z"/>
          <w:rFonts w:ascii="Menlo" w:hAnsi="Menlo" w:cs="Menlo"/>
          <w:color w:val="262626"/>
          <w:sz w:val="28"/>
          <w:szCs w:val="28"/>
        </w:rPr>
      </w:pPr>
    </w:p>
    <w:p w14:paraId="356D757A" w14:textId="5342BF8F" w:rsidR="00190CAA" w:rsidDel="00D7595F" w:rsidRDefault="00190CAA" w:rsidP="00190CAA">
      <w:pPr>
        <w:autoSpaceDE w:val="0"/>
        <w:autoSpaceDN w:val="0"/>
        <w:adjustRightInd w:val="0"/>
        <w:rPr>
          <w:del w:id="224" w:author="Microsoft Office 用户" w:date="2016-04-21T17:14:00Z"/>
          <w:rFonts w:ascii="Menlo" w:hAnsi="Menlo" w:cs="Menlo"/>
          <w:color w:val="262626"/>
          <w:sz w:val="28"/>
          <w:szCs w:val="28"/>
        </w:rPr>
      </w:pPr>
      <w:del w:id="225" w:author="Microsoft Office 用户" w:date="2016-04-21T17:14:00Z">
        <w:r w:rsidDel="00D7595F">
          <w:rPr>
            <w:rFonts w:ascii="Menlo" w:hAnsi="Menlo" w:cs="Menlo"/>
            <w:color w:val="262626"/>
            <w:sz w:val="28"/>
            <w:szCs w:val="28"/>
          </w:rPr>
          <w:delText>命令最后的工程名</w:delText>
        </w:r>
        <w:r w:rsidDel="00D7595F">
          <w:rPr>
            <w:rFonts w:ascii="Helvetica Neue" w:hAnsi="Helvetica Neue" w:cs="Helvetica Neue"/>
            <w:color w:val="262626"/>
            <w:sz w:val="32"/>
            <w:szCs w:val="32"/>
          </w:rPr>
          <w:delText>(solidity)</w:delText>
        </w:r>
        <w:r w:rsidDel="00D7595F">
          <w:rPr>
            <w:rFonts w:ascii="Menlo" w:hAnsi="Menlo" w:cs="Menlo"/>
            <w:color w:val="262626"/>
            <w:sz w:val="28"/>
            <w:szCs w:val="28"/>
          </w:rPr>
          <w:delText>可以替换成你想要的其他工程名，比如：</w:delText>
        </w:r>
      </w:del>
    </w:p>
    <w:p w14:paraId="4340A57C" w14:textId="33FE5FC8" w:rsidR="00190CAA" w:rsidDel="00D7595F" w:rsidRDefault="00190CAA" w:rsidP="00190CAA">
      <w:pPr>
        <w:numPr>
          <w:ilvl w:val="0"/>
          <w:numId w:val="5"/>
        </w:numPr>
        <w:tabs>
          <w:tab w:val="left" w:pos="220"/>
          <w:tab w:val="left" w:pos="720"/>
        </w:tabs>
        <w:autoSpaceDE w:val="0"/>
        <w:autoSpaceDN w:val="0"/>
        <w:adjustRightInd w:val="0"/>
        <w:ind w:hanging="720"/>
        <w:rPr>
          <w:del w:id="226" w:author="Microsoft Office 用户" w:date="2016-04-21T17:14:00Z"/>
          <w:rFonts w:ascii="Helvetica Neue" w:hAnsi="Helvetica Neue" w:cs="Helvetica Neue"/>
          <w:color w:val="262626"/>
          <w:sz w:val="32"/>
          <w:szCs w:val="32"/>
        </w:rPr>
      </w:pPr>
      <w:del w:id="227" w:author="Microsoft Office 用户" w:date="2016-04-21T17:14:00Z">
        <w:r w:rsidDel="00D7595F">
          <w:rPr>
            <w:rFonts w:ascii="Helvetica Neue" w:hAnsi="Helvetica Neue" w:cs="Helvetica Neue"/>
            <w:color w:val="262626"/>
            <w:sz w:val="32"/>
            <w:szCs w:val="32"/>
          </w:rPr>
          <w:delText>webthree-helpers</w:delText>
        </w:r>
      </w:del>
    </w:p>
    <w:p w14:paraId="22196090" w14:textId="52431700" w:rsidR="00190CAA" w:rsidDel="00D7595F" w:rsidRDefault="00190CAA" w:rsidP="00190CAA">
      <w:pPr>
        <w:numPr>
          <w:ilvl w:val="0"/>
          <w:numId w:val="5"/>
        </w:numPr>
        <w:tabs>
          <w:tab w:val="left" w:pos="220"/>
          <w:tab w:val="left" w:pos="720"/>
        </w:tabs>
        <w:autoSpaceDE w:val="0"/>
        <w:autoSpaceDN w:val="0"/>
        <w:adjustRightInd w:val="0"/>
        <w:ind w:hanging="720"/>
        <w:rPr>
          <w:del w:id="228" w:author="Microsoft Office 用户" w:date="2016-04-21T17:14:00Z"/>
          <w:rFonts w:ascii="Helvetica Neue" w:hAnsi="Helvetica Neue" w:cs="Helvetica Neue"/>
          <w:color w:val="262626"/>
          <w:sz w:val="32"/>
          <w:szCs w:val="32"/>
        </w:rPr>
      </w:pPr>
      <w:del w:id="229" w:author="Microsoft Office 用户" w:date="2016-04-21T17:14:00Z">
        <w:r w:rsidDel="00D7595F">
          <w:rPr>
            <w:rFonts w:ascii="Helvetica Neue" w:hAnsi="Helvetica Neue" w:cs="Helvetica Neue"/>
            <w:color w:val="262626"/>
            <w:sz w:val="32"/>
            <w:szCs w:val="32"/>
          </w:rPr>
          <w:delText>libweb3core</w:delText>
        </w:r>
      </w:del>
    </w:p>
    <w:p w14:paraId="429A37F9" w14:textId="210BD2E1" w:rsidR="00190CAA" w:rsidDel="00D7595F" w:rsidRDefault="00190CAA" w:rsidP="00190CAA">
      <w:pPr>
        <w:numPr>
          <w:ilvl w:val="0"/>
          <w:numId w:val="5"/>
        </w:numPr>
        <w:tabs>
          <w:tab w:val="left" w:pos="220"/>
          <w:tab w:val="left" w:pos="720"/>
        </w:tabs>
        <w:autoSpaceDE w:val="0"/>
        <w:autoSpaceDN w:val="0"/>
        <w:adjustRightInd w:val="0"/>
        <w:ind w:hanging="720"/>
        <w:rPr>
          <w:del w:id="230" w:author="Microsoft Office 用户" w:date="2016-04-21T17:14:00Z"/>
          <w:rFonts w:ascii="Helvetica Neue" w:hAnsi="Helvetica Neue" w:cs="Helvetica Neue"/>
          <w:color w:val="262626"/>
          <w:sz w:val="32"/>
          <w:szCs w:val="32"/>
        </w:rPr>
      </w:pPr>
      <w:del w:id="231" w:author="Microsoft Office 用户" w:date="2016-04-21T17:14:00Z">
        <w:r w:rsidDel="00D7595F">
          <w:rPr>
            <w:rFonts w:ascii="Helvetica Neue" w:hAnsi="Helvetica Neue" w:cs="Helvetica Neue"/>
            <w:color w:val="262626"/>
            <w:sz w:val="32"/>
            <w:szCs w:val="32"/>
          </w:rPr>
          <w:delText>libethereum</w:delText>
        </w:r>
      </w:del>
    </w:p>
    <w:p w14:paraId="3162261F" w14:textId="3CE025B7" w:rsidR="00190CAA" w:rsidDel="00D7595F" w:rsidRDefault="00190CAA" w:rsidP="00190CAA">
      <w:pPr>
        <w:numPr>
          <w:ilvl w:val="0"/>
          <w:numId w:val="5"/>
        </w:numPr>
        <w:tabs>
          <w:tab w:val="left" w:pos="220"/>
          <w:tab w:val="left" w:pos="720"/>
        </w:tabs>
        <w:autoSpaceDE w:val="0"/>
        <w:autoSpaceDN w:val="0"/>
        <w:adjustRightInd w:val="0"/>
        <w:ind w:hanging="720"/>
        <w:rPr>
          <w:del w:id="232" w:author="Microsoft Office 用户" w:date="2016-04-21T17:14:00Z"/>
          <w:rFonts w:ascii="Helvetica Neue" w:hAnsi="Helvetica Neue" w:cs="Helvetica Neue"/>
          <w:color w:val="262626"/>
          <w:sz w:val="32"/>
          <w:szCs w:val="32"/>
        </w:rPr>
      </w:pPr>
      <w:del w:id="233" w:author="Microsoft Office 用户" w:date="2016-04-21T17:14:00Z">
        <w:r w:rsidDel="00D7595F">
          <w:rPr>
            <w:rFonts w:ascii="Helvetica Neue" w:hAnsi="Helvetica Neue" w:cs="Helvetica Neue"/>
            <w:color w:val="262626"/>
            <w:sz w:val="32"/>
            <w:szCs w:val="32"/>
          </w:rPr>
          <w:delText>solidity</w:delText>
        </w:r>
      </w:del>
    </w:p>
    <w:p w14:paraId="1D5D44DC" w14:textId="5749C0FE" w:rsidR="00190CAA" w:rsidDel="00D7595F" w:rsidRDefault="00190CAA" w:rsidP="00190CAA">
      <w:pPr>
        <w:numPr>
          <w:ilvl w:val="0"/>
          <w:numId w:val="5"/>
        </w:numPr>
        <w:tabs>
          <w:tab w:val="left" w:pos="220"/>
          <w:tab w:val="left" w:pos="720"/>
        </w:tabs>
        <w:autoSpaceDE w:val="0"/>
        <w:autoSpaceDN w:val="0"/>
        <w:adjustRightInd w:val="0"/>
        <w:ind w:hanging="720"/>
        <w:rPr>
          <w:del w:id="234" w:author="Microsoft Office 用户" w:date="2016-04-21T17:14:00Z"/>
          <w:rFonts w:ascii="Helvetica Neue" w:hAnsi="Helvetica Neue" w:cs="Helvetica Neue"/>
          <w:color w:val="262626"/>
          <w:sz w:val="32"/>
          <w:szCs w:val="32"/>
        </w:rPr>
      </w:pPr>
      <w:del w:id="235" w:author="Microsoft Office 用户" w:date="2016-04-21T17:14:00Z">
        <w:r w:rsidDel="00D7595F">
          <w:rPr>
            <w:rFonts w:ascii="Helvetica Neue" w:hAnsi="Helvetica Neue" w:cs="Helvetica Neue"/>
            <w:color w:val="262626"/>
            <w:sz w:val="32"/>
            <w:szCs w:val="32"/>
          </w:rPr>
          <w:delText>webthree</w:delText>
        </w:r>
      </w:del>
    </w:p>
    <w:p w14:paraId="1E277E58" w14:textId="47D9E1DC" w:rsidR="00190CAA" w:rsidDel="00D7595F" w:rsidRDefault="00190CAA" w:rsidP="00190CAA">
      <w:pPr>
        <w:numPr>
          <w:ilvl w:val="0"/>
          <w:numId w:val="5"/>
        </w:numPr>
        <w:tabs>
          <w:tab w:val="left" w:pos="220"/>
          <w:tab w:val="left" w:pos="720"/>
        </w:tabs>
        <w:autoSpaceDE w:val="0"/>
        <w:autoSpaceDN w:val="0"/>
        <w:adjustRightInd w:val="0"/>
        <w:ind w:hanging="720"/>
        <w:rPr>
          <w:del w:id="236" w:author="Microsoft Office 用户" w:date="2016-04-21T17:14:00Z"/>
          <w:rFonts w:ascii="Helvetica Neue" w:hAnsi="Helvetica Neue" w:cs="Helvetica Neue"/>
          <w:color w:val="262626"/>
          <w:sz w:val="32"/>
          <w:szCs w:val="32"/>
        </w:rPr>
      </w:pPr>
      <w:del w:id="237" w:author="Microsoft Office 用户" w:date="2016-04-21T17:14:00Z">
        <w:r w:rsidDel="00D7595F">
          <w:rPr>
            <w:rFonts w:ascii="Helvetica Neue" w:hAnsi="Helvetica Neue" w:cs="Helvetica Neue"/>
            <w:color w:val="262626"/>
            <w:sz w:val="32"/>
            <w:szCs w:val="32"/>
          </w:rPr>
          <w:delText>alethzero</w:delText>
        </w:r>
      </w:del>
    </w:p>
    <w:p w14:paraId="6C26C850" w14:textId="6E484663" w:rsidR="00190CAA" w:rsidDel="00D7595F" w:rsidRDefault="00190CAA" w:rsidP="00190CAA">
      <w:pPr>
        <w:numPr>
          <w:ilvl w:val="0"/>
          <w:numId w:val="5"/>
        </w:numPr>
        <w:tabs>
          <w:tab w:val="left" w:pos="220"/>
          <w:tab w:val="left" w:pos="720"/>
        </w:tabs>
        <w:autoSpaceDE w:val="0"/>
        <w:autoSpaceDN w:val="0"/>
        <w:adjustRightInd w:val="0"/>
        <w:ind w:hanging="720"/>
        <w:rPr>
          <w:del w:id="238" w:author="Microsoft Office 用户" w:date="2016-04-21T17:14:00Z"/>
          <w:rFonts w:ascii="Helvetica Neue" w:hAnsi="Helvetica Neue" w:cs="Helvetica Neue"/>
          <w:color w:val="262626"/>
          <w:sz w:val="32"/>
          <w:szCs w:val="32"/>
        </w:rPr>
      </w:pPr>
      <w:del w:id="239" w:author="Microsoft Office 用户" w:date="2016-04-21T17:14:00Z">
        <w:r w:rsidDel="00D7595F">
          <w:rPr>
            <w:rFonts w:ascii="Helvetica Neue" w:hAnsi="Helvetica Neue" w:cs="Helvetica Neue"/>
            <w:color w:val="262626"/>
            <w:sz w:val="32"/>
            <w:szCs w:val="32"/>
          </w:rPr>
          <w:delText>mix</w:delText>
        </w:r>
      </w:del>
    </w:p>
    <w:p w14:paraId="26DF96CE" w14:textId="3E4AA671" w:rsidR="00190CAA" w:rsidDel="00D7595F" w:rsidRDefault="00190CAA" w:rsidP="00190CAA">
      <w:pPr>
        <w:numPr>
          <w:ilvl w:val="0"/>
          <w:numId w:val="5"/>
        </w:numPr>
        <w:tabs>
          <w:tab w:val="left" w:pos="220"/>
          <w:tab w:val="left" w:pos="720"/>
        </w:tabs>
        <w:autoSpaceDE w:val="0"/>
        <w:autoSpaceDN w:val="0"/>
        <w:adjustRightInd w:val="0"/>
        <w:ind w:hanging="720"/>
        <w:rPr>
          <w:del w:id="240" w:author="Microsoft Office 用户" w:date="2016-04-21T17:14:00Z"/>
          <w:rFonts w:ascii="Helvetica Neue" w:hAnsi="Helvetica Neue" w:cs="Helvetica Neue"/>
          <w:color w:val="262626"/>
          <w:sz w:val="32"/>
          <w:szCs w:val="32"/>
        </w:rPr>
      </w:pPr>
      <w:del w:id="241" w:author="Microsoft Office 用户" w:date="2016-04-21T17:14:00Z">
        <w:r w:rsidDel="00D7595F">
          <w:rPr>
            <w:rFonts w:ascii="Helvetica Neue" w:hAnsi="Helvetica Neue" w:cs="Helvetica Neue"/>
            <w:color w:val="262626"/>
            <w:sz w:val="32"/>
            <w:szCs w:val="32"/>
          </w:rPr>
          <w:delText>all</w:delText>
        </w:r>
      </w:del>
    </w:p>
    <w:p w14:paraId="6AA92C7C" w14:textId="50E0214E" w:rsidR="00190CAA" w:rsidDel="00D7595F" w:rsidRDefault="00190CAA" w:rsidP="00190CAA">
      <w:pPr>
        <w:autoSpaceDE w:val="0"/>
        <w:autoSpaceDN w:val="0"/>
        <w:adjustRightInd w:val="0"/>
        <w:rPr>
          <w:del w:id="242" w:author="Microsoft Office 用户" w:date="2016-04-21T17:14:00Z"/>
          <w:rFonts w:ascii="Helvetica Neue" w:hAnsi="Helvetica Neue" w:cs="Helvetica Neue"/>
          <w:color w:val="262626"/>
          <w:sz w:val="32"/>
          <w:szCs w:val="32"/>
        </w:rPr>
      </w:pPr>
    </w:p>
    <w:p w14:paraId="771C6E1B" w14:textId="54CB5A3D" w:rsidR="00190CAA" w:rsidDel="00D7595F" w:rsidRDefault="00190CAA" w:rsidP="00190CAA">
      <w:pPr>
        <w:autoSpaceDE w:val="0"/>
        <w:autoSpaceDN w:val="0"/>
        <w:adjustRightInd w:val="0"/>
        <w:rPr>
          <w:del w:id="243" w:author="Microsoft Office 用户" w:date="2016-04-21T17:14:00Z"/>
          <w:rFonts w:ascii="Monaco" w:hAnsi="Monaco" w:cs="Monaco"/>
          <w:color w:val="262626"/>
        </w:rPr>
      </w:pPr>
      <w:del w:id="244" w:author="Microsoft Office 用户" w:date="2016-04-21T17:14:00Z">
        <w:r w:rsidDel="00D7595F">
          <w:rPr>
            <w:rFonts w:ascii="Helvetica Neue" w:hAnsi="Helvetica Neue" w:cs="Helvetica Neue"/>
            <w:color w:val="262626"/>
            <w:sz w:val="32"/>
            <w:szCs w:val="32"/>
          </w:rPr>
          <w:delText>编译我们需要的工程，如</w:delText>
        </w:r>
        <w:r w:rsidDel="00D7595F">
          <w:rPr>
            <w:rFonts w:ascii="Helvetica Neue" w:hAnsi="Helvetica Neue" w:cs="Helvetica Neue"/>
            <w:color w:val="262626"/>
            <w:sz w:val="32"/>
            <w:szCs w:val="32"/>
          </w:rPr>
          <w:delText>solidity</w:delText>
        </w:r>
      </w:del>
    </w:p>
    <w:p w14:paraId="18B8F294" w14:textId="101EEA15" w:rsidR="00190CAA" w:rsidDel="00D7595F" w:rsidRDefault="00190CAA" w:rsidP="00190CAA">
      <w:pPr>
        <w:autoSpaceDE w:val="0"/>
        <w:autoSpaceDN w:val="0"/>
        <w:adjustRightInd w:val="0"/>
        <w:rPr>
          <w:del w:id="245" w:author="Microsoft Office 用户" w:date="2016-04-21T17:14:00Z"/>
          <w:rFonts w:ascii="Menlo" w:hAnsi="Menlo" w:cs="Menlo"/>
          <w:sz w:val="28"/>
          <w:szCs w:val="28"/>
        </w:rPr>
      </w:pPr>
      <w:del w:id="246" w:author="Microsoft Office 用户" w:date="2016-04-21T17:14:00Z">
        <w:r w:rsidDel="00D7595F">
          <w:rPr>
            <w:rFonts w:ascii="Menlo" w:hAnsi="Menlo" w:cs="Menlo"/>
            <w:sz w:val="28"/>
            <w:szCs w:val="28"/>
          </w:rPr>
          <w:delText>scripts/ethbuild.sh --no-git --cores $(nproc) --project solidity</w:delText>
        </w:r>
      </w:del>
    </w:p>
    <w:p w14:paraId="0A3ED97B" w14:textId="1C44E817" w:rsidR="00190CAA" w:rsidDel="00D7595F" w:rsidRDefault="00190CAA" w:rsidP="00190CAA">
      <w:pPr>
        <w:autoSpaceDE w:val="0"/>
        <w:autoSpaceDN w:val="0"/>
        <w:adjustRightInd w:val="0"/>
        <w:rPr>
          <w:del w:id="247" w:author="Microsoft Office 用户" w:date="2016-04-21T17:14:00Z"/>
          <w:rFonts w:ascii="Monaco" w:hAnsi="Monaco" w:cs="Monaco"/>
        </w:rPr>
      </w:pPr>
      <w:del w:id="248" w:author="Microsoft Office 用户" w:date="2016-04-21T17:14:00Z">
        <w:r w:rsidDel="00D7595F">
          <w:rPr>
            <w:rFonts w:ascii="Helvetica Neue" w:hAnsi="Helvetica Neue" w:cs="Helvetica Neue"/>
            <w:color w:val="262626"/>
            <w:sz w:val="32"/>
            <w:szCs w:val="32"/>
          </w:rPr>
          <w:delText>同上，命令最后的工程名</w:delText>
        </w:r>
        <w:r w:rsidDel="00D7595F">
          <w:rPr>
            <w:rFonts w:ascii="Helvetica Neue" w:hAnsi="Helvetica Neue" w:cs="Helvetica Neue"/>
            <w:color w:val="262626"/>
            <w:sz w:val="32"/>
            <w:szCs w:val="32"/>
          </w:rPr>
          <w:delText>(solidity)</w:delText>
        </w:r>
        <w:r w:rsidDel="00D7595F">
          <w:rPr>
            <w:rFonts w:ascii="Helvetica Neue" w:hAnsi="Helvetica Neue" w:cs="Helvetica Neue"/>
            <w:color w:val="262626"/>
            <w:sz w:val="32"/>
            <w:szCs w:val="32"/>
          </w:rPr>
          <w:delText>可以替换成你想要的其他工程名</w:delText>
        </w:r>
      </w:del>
    </w:p>
    <w:p w14:paraId="282A02A0" w14:textId="1A886E35" w:rsidR="00190CAA" w:rsidDel="00D7595F" w:rsidRDefault="00190CAA" w:rsidP="00190CAA">
      <w:pPr>
        <w:autoSpaceDE w:val="0"/>
        <w:autoSpaceDN w:val="0"/>
        <w:adjustRightInd w:val="0"/>
        <w:rPr>
          <w:del w:id="249" w:author="Microsoft Office 用户" w:date="2016-04-21T17:14:00Z"/>
          <w:rFonts w:ascii="Helvetica Neue" w:hAnsi="Helvetica Neue" w:cs="Helvetica Neue"/>
          <w:color w:val="262626"/>
          <w:sz w:val="32"/>
          <w:szCs w:val="32"/>
        </w:rPr>
      </w:pPr>
    </w:p>
    <w:p w14:paraId="6EB37DC7" w14:textId="4879AE6D" w:rsidR="00190CAA" w:rsidDel="00D7595F" w:rsidRDefault="00190CAA" w:rsidP="00190CAA">
      <w:pPr>
        <w:autoSpaceDE w:val="0"/>
        <w:autoSpaceDN w:val="0"/>
        <w:adjustRightInd w:val="0"/>
        <w:rPr>
          <w:del w:id="250" w:author="Microsoft Office 用户" w:date="2016-04-21T17:14:00Z"/>
          <w:rFonts w:ascii="Monaco" w:hAnsi="Monaco" w:cs="Monaco"/>
          <w:color w:val="262626"/>
        </w:rPr>
      </w:pPr>
      <w:del w:id="251" w:author="Microsoft Office 用户" w:date="2016-04-21T17:14:00Z">
        <w:r w:rsidDel="00D7595F">
          <w:rPr>
            <w:rFonts w:ascii="Helvetica Neue" w:hAnsi="Helvetica Neue" w:cs="Helvetica Neue"/>
            <w:color w:val="262626"/>
            <w:sz w:val="32"/>
            <w:szCs w:val="32"/>
          </w:rPr>
          <w:delText>把编译成功的</w:delText>
        </w:r>
        <w:r w:rsidDel="00D7595F">
          <w:rPr>
            <w:rFonts w:ascii="Helvetica Neue" w:hAnsi="Helvetica Neue" w:cs="Helvetica Neue"/>
            <w:color w:val="262626"/>
            <w:sz w:val="32"/>
            <w:szCs w:val="32"/>
          </w:rPr>
          <w:delText>solidity</w:delText>
        </w:r>
        <w:r w:rsidDel="00D7595F">
          <w:rPr>
            <w:rFonts w:ascii="Helvetica Neue" w:hAnsi="Helvetica Neue" w:cs="Helvetica Neue"/>
            <w:color w:val="262626"/>
            <w:sz w:val="32"/>
            <w:szCs w:val="32"/>
          </w:rPr>
          <w:delText>目录下会有一个</w:delText>
        </w:r>
        <w:r w:rsidDel="00D7595F">
          <w:rPr>
            <w:rFonts w:ascii="Helvetica Neue" w:hAnsi="Helvetica Neue" w:cs="Helvetica Neue"/>
            <w:color w:val="262626"/>
            <w:sz w:val="32"/>
            <w:szCs w:val="32"/>
          </w:rPr>
          <w:delText>solc</w:delText>
        </w:r>
        <w:r w:rsidDel="00D7595F">
          <w:rPr>
            <w:rFonts w:ascii="Helvetica Neue" w:hAnsi="Helvetica Neue" w:cs="Helvetica Neue"/>
            <w:color w:val="262626"/>
            <w:sz w:val="32"/>
            <w:szCs w:val="32"/>
          </w:rPr>
          <w:delText>可执行文件，这就是</w:delText>
        </w:r>
        <w:r w:rsidDel="00D7595F">
          <w:rPr>
            <w:rFonts w:ascii="Helvetica Neue" w:hAnsi="Helvetica Neue" w:cs="Helvetica Neue"/>
            <w:color w:val="262626"/>
            <w:sz w:val="32"/>
            <w:szCs w:val="32"/>
          </w:rPr>
          <w:delText>solidity</w:delText>
        </w:r>
        <w:r w:rsidDel="00D7595F">
          <w:rPr>
            <w:rFonts w:ascii="Helvetica Neue" w:hAnsi="Helvetica Neue" w:cs="Helvetica Neue"/>
            <w:color w:val="262626"/>
            <w:sz w:val="32"/>
            <w:szCs w:val="32"/>
          </w:rPr>
          <w:delText>语言的编译器。建议在环境变量</w:delText>
        </w:r>
        <w:r w:rsidDel="00D7595F">
          <w:rPr>
            <w:rFonts w:ascii="Helvetica Neue" w:hAnsi="Helvetica Neue" w:cs="Helvetica Neue"/>
            <w:color w:val="262626"/>
            <w:sz w:val="32"/>
            <w:szCs w:val="32"/>
          </w:rPr>
          <w:delText>PATH</w:delText>
        </w:r>
        <w:r w:rsidDel="00D7595F">
          <w:rPr>
            <w:rFonts w:ascii="Helvetica Neue" w:hAnsi="Helvetica Neue" w:cs="Helvetica Neue"/>
            <w:color w:val="262626"/>
            <w:sz w:val="32"/>
            <w:szCs w:val="32"/>
          </w:rPr>
          <w:delText>里面配置</w:delText>
        </w:r>
        <w:r w:rsidDel="00D7595F">
          <w:rPr>
            <w:rFonts w:ascii="Helvetica Neue" w:hAnsi="Helvetica Neue" w:cs="Helvetica Neue"/>
            <w:color w:val="262626"/>
            <w:sz w:val="32"/>
            <w:szCs w:val="32"/>
          </w:rPr>
          <w:delText>solc</w:delText>
        </w:r>
        <w:r w:rsidDel="00D7595F">
          <w:rPr>
            <w:rFonts w:ascii="Helvetica Neue" w:hAnsi="Helvetica Neue" w:cs="Helvetica Neue"/>
            <w:color w:val="262626"/>
            <w:sz w:val="32"/>
            <w:szCs w:val="32"/>
          </w:rPr>
          <w:delText>的路径，即可在命令行下运行</w:delText>
        </w:r>
        <w:r w:rsidDel="00D7595F">
          <w:rPr>
            <w:rFonts w:ascii="Helvetica Neue" w:hAnsi="Helvetica Neue" w:cs="Helvetica Neue"/>
            <w:color w:val="262626"/>
            <w:sz w:val="32"/>
            <w:szCs w:val="32"/>
          </w:rPr>
          <w:delText>solc --help</w:delText>
        </w:r>
        <w:r w:rsidDel="00D7595F">
          <w:rPr>
            <w:rFonts w:ascii="Helvetica Neue" w:hAnsi="Helvetica Neue" w:cs="Helvetica Neue"/>
            <w:color w:val="262626"/>
            <w:sz w:val="32"/>
            <w:szCs w:val="32"/>
          </w:rPr>
          <w:delText>查看</w:delText>
        </w:r>
        <w:r w:rsidDel="00D7595F">
          <w:rPr>
            <w:rFonts w:ascii="Helvetica Neue" w:hAnsi="Helvetica Neue" w:cs="Helvetica Neue"/>
            <w:color w:val="262626"/>
            <w:sz w:val="32"/>
            <w:szCs w:val="32"/>
          </w:rPr>
          <w:delText>solc</w:delText>
        </w:r>
        <w:r w:rsidDel="00D7595F">
          <w:rPr>
            <w:rFonts w:ascii="Helvetica Neue" w:hAnsi="Helvetica Neue" w:cs="Helvetica Neue"/>
            <w:color w:val="262626"/>
            <w:sz w:val="32"/>
            <w:szCs w:val="32"/>
          </w:rPr>
          <w:delText>的帮助</w:delText>
        </w:r>
      </w:del>
    </w:p>
    <w:p w14:paraId="76ED2A55" w14:textId="7F255925" w:rsidR="00190CAA" w:rsidDel="00D7595F" w:rsidRDefault="00190CAA" w:rsidP="00190CAA">
      <w:pPr>
        <w:autoSpaceDE w:val="0"/>
        <w:autoSpaceDN w:val="0"/>
        <w:adjustRightInd w:val="0"/>
        <w:rPr>
          <w:del w:id="252" w:author="Microsoft Office 用户" w:date="2016-04-21T17:14:00Z"/>
          <w:rFonts w:ascii="Monaco" w:hAnsi="Monaco" w:cs="Monaco"/>
          <w:color w:val="262626"/>
        </w:rPr>
      </w:pPr>
    </w:p>
    <w:p w14:paraId="037E0694" w14:textId="48392165" w:rsidR="00190CAA" w:rsidDel="00D7595F" w:rsidRDefault="00190CAA" w:rsidP="00190CAA">
      <w:pPr>
        <w:autoSpaceDE w:val="0"/>
        <w:autoSpaceDN w:val="0"/>
        <w:adjustRightInd w:val="0"/>
        <w:rPr>
          <w:del w:id="253" w:author="Microsoft Office 用户" w:date="2016-04-21T17:14:00Z"/>
          <w:rFonts w:ascii="Monaco" w:hAnsi="Monaco" w:cs="Monaco"/>
          <w:color w:val="262626"/>
        </w:rPr>
      </w:pPr>
      <w:del w:id="254" w:author="Microsoft Office 用户" w:date="2016-04-21T17:14:00Z">
        <w:r w:rsidDel="00D7595F">
          <w:rPr>
            <w:rFonts w:ascii="Monaco" w:hAnsi="Monaco" w:cs="Monaco"/>
            <w:color w:val="262626"/>
          </w:rPr>
          <w:delText>================================================================================================================</w:delText>
        </w:r>
        <w:r w:rsidDel="00D7595F">
          <w:rPr>
            <w:rFonts w:ascii="Monaco" w:hAnsi="Monaco" w:cs="Monaco"/>
            <w:color w:val="262626"/>
          </w:rPr>
          <w:delText>完成以上步骤，即完成了</w:delText>
        </w:r>
        <w:r w:rsidDel="00D7595F">
          <w:rPr>
            <w:rFonts w:ascii="Monaco" w:hAnsi="Monaco" w:cs="Monaco"/>
            <w:color w:val="262626"/>
          </w:rPr>
          <w:delText>geth</w:delText>
        </w:r>
        <w:r w:rsidDel="00D7595F">
          <w:rPr>
            <w:rFonts w:ascii="Monaco" w:hAnsi="Monaco" w:cs="Monaco"/>
            <w:color w:val="262626"/>
          </w:rPr>
          <w:delText>的安装和</w:delText>
        </w:r>
        <w:r w:rsidDel="00D7595F">
          <w:rPr>
            <w:rFonts w:ascii="Monaco" w:hAnsi="Monaco" w:cs="Monaco"/>
            <w:color w:val="262626"/>
          </w:rPr>
          <w:delText>solc</w:delText>
        </w:r>
        <w:r w:rsidDel="00D7595F">
          <w:rPr>
            <w:rFonts w:ascii="Monaco" w:hAnsi="Monaco" w:cs="Monaco"/>
            <w:color w:val="262626"/>
          </w:rPr>
          <w:delText>的安装。也就是说此时你可以在命令行下运行</w:delText>
        </w:r>
        <w:r w:rsidDel="00D7595F">
          <w:rPr>
            <w:rFonts w:ascii="Monaco" w:hAnsi="Monaco" w:cs="Monaco"/>
            <w:color w:val="262626"/>
          </w:rPr>
          <w:delText>geth</w:delText>
        </w:r>
        <w:r w:rsidDel="00D7595F">
          <w:rPr>
            <w:rFonts w:ascii="Monaco" w:hAnsi="Monaco" w:cs="Monaco"/>
            <w:color w:val="262626"/>
          </w:rPr>
          <w:delText>和</w:delText>
        </w:r>
        <w:r w:rsidDel="00D7595F">
          <w:rPr>
            <w:rFonts w:ascii="Monaco" w:hAnsi="Monaco" w:cs="Monaco"/>
            <w:color w:val="262626"/>
          </w:rPr>
          <w:delText>solc</w:delText>
        </w:r>
        <w:r w:rsidDel="00D7595F">
          <w:rPr>
            <w:rFonts w:ascii="Monaco" w:hAnsi="Monaco" w:cs="Monaco"/>
            <w:color w:val="262626"/>
          </w:rPr>
          <w:delText>命令了。接下来安装</w:delText>
        </w:r>
        <w:r w:rsidDel="00D7595F">
          <w:rPr>
            <w:rFonts w:ascii="Monaco" w:hAnsi="Monaco" w:cs="Monaco"/>
            <w:color w:val="262626"/>
          </w:rPr>
          <w:delText>expect</w:delText>
        </w:r>
        <w:r w:rsidDel="00D7595F">
          <w:rPr>
            <w:rFonts w:ascii="Monaco" w:hAnsi="Monaco" w:cs="Monaco"/>
            <w:color w:val="262626"/>
          </w:rPr>
          <w:delText>。</w:delText>
        </w:r>
      </w:del>
    </w:p>
    <w:p w14:paraId="14CF0D72" w14:textId="1E41B8B1" w:rsidR="00190CAA" w:rsidDel="00D7595F" w:rsidRDefault="00190CAA" w:rsidP="00190CAA">
      <w:pPr>
        <w:autoSpaceDE w:val="0"/>
        <w:autoSpaceDN w:val="0"/>
        <w:adjustRightInd w:val="0"/>
        <w:rPr>
          <w:del w:id="255" w:author="Microsoft Office 用户" w:date="2016-04-21T17:14:00Z"/>
          <w:rFonts w:ascii="Monaco" w:hAnsi="Monaco" w:cs="Monaco"/>
          <w:color w:val="262626"/>
        </w:rPr>
      </w:pPr>
      <w:del w:id="256" w:author="Microsoft Office 用户" w:date="2016-04-21T17:14:00Z">
        <w:r w:rsidDel="00D7595F">
          <w:rPr>
            <w:rFonts w:ascii="Menlo" w:hAnsi="Menlo" w:cs="Menlo"/>
            <w:color w:val="262626"/>
            <w:sz w:val="28"/>
            <w:szCs w:val="28"/>
          </w:rPr>
          <w:delText>sudo apt-get install expect</w:delText>
        </w:r>
      </w:del>
    </w:p>
    <w:p w14:paraId="6643924C" w14:textId="5A5719A5" w:rsidR="00190CAA" w:rsidDel="00D7595F" w:rsidRDefault="00190CAA" w:rsidP="00190CAA">
      <w:pPr>
        <w:autoSpaceDE w:val="0"/>
        <w:autoSpaceDN w:val="0"/>
        <w:adjustRightInd w:val="0"/>
        <w:rPr>
          <w:del w:id="257" w:author="Microsoft Office 用户" w:date="2016-04-21T17:14:00Z"/>
          <w:rFonts w:ascii="Menlo" w:hAnsi="Menlo" w:cs="Menlo"/>
          <w:color w:val="262626"/>
          <w:sz w:val="28"/>
          <w:szCs w:val="28"/>
        </w:rPr>
      </w:pPr>
    </w:p>
    <w:p w14:paraId="49505D2D" w14:textId="692E02E8" w:rsidR="00190CAA" w:rsidDel="00D7595F" w:rsidRDefault="00190CAA" w:rsidP="00190CAA">
      <w:pPr>
        <w:autoSpaceDE w:val="0"/>
        <w:autoSpaceDN w:val="0"/>
        <w:adjustRightInd w:val="0"/>
        <w:rPr>
          <w:del w:id="258" w:author="Microsoft Office 用户" w:date="2016-04-21T17:14:00Z"/>
          <w:rFonts w:ascii="Monaco" w:hAnsi="Monaco" w:cs="Monaco"/>
          <w:color w:val="262626"/>
        </w:rPr>
      </w:pPr>
      <w:del w:id="259" w:author="Microsoft Office 用户" w:date="2016-04-21T17:14:00Z">
        <w:r w:rsidDel="00D7595F">
          <w:rPr>
            <w:rFonts w:ascii="Menlo" w:hAnsi="Menlo" w:cs="Menlo"/>
            <w:color w:val="262626"/>
            <w:sz w:val="28"/>
            <w:szCs w:val="28"/>
          </w:rPr>
          <w:delText>然后</w:delText>
        </w:r>
        <w:r w:rsidDel="00D7595F">
          <w:rPr>
            <w:rFonts w:ascii="Menlo" w:hAnsi="Menlo" w:cs="Menlo"/>
            <w:color w:val="262626"/>
            <w:sz w:val="28"/>
            <w:szCs w:val="28"/>
          </w:rPr>
          <w:delText>git clone Ethereum Bootstrap</w:delText>
        </w:r>
        <w:r w:rsidDel="00D7595F">
          <w:rPr>
            <w:rFonts w:ascii="Menlo" w:hAnsi="Menlo" w:cs="Menlo"/>
            <w:color w:val="262626"/>
            <w:sz w:val="28"/>
            <w:szCs w:val="28"/>
          </w:rPr>
          <w:delText>的代码到本地</w:delText>
        </w:r>
        <w:r w:rsidDel="00D7595F">
          <w:rPr>
            <w:rFonts w:ascii="Menlo" w:hAnsi="Menlo" w:cs="Menlo"/>
            <w:color w:val="262626"/>
            <w:sz w:val="28"/>
            <w:szCs w:val="28"/>
          </w:rPr>
          <w:delText>,</w:delText>
        </w:r>
        <w:r w:rsidDel="00D7595F">
          <w:rPr>
            <w:rFonts w:ascii="Menlo" w:hAnsi="Menlo" w:cs="Menlo"/>
            <w:color w:val="262626"/>
            <w:sz w:val="28"/>
            <w:szCs w:val="28"/>
          </w:rPr>
          <w:delText>如</w:delText>
        </w:r>
        <w:r w:rsidDel="00D7595F">
          <w:rPr>
            <w:rFonts w:ascii="Menlo" w:hAnsi="Menlo" w:cs="Menlo"/>
            <w:color w:val="262626"/>
            <w:sz w:val="28"/>
            <w:szCs w:val="28"/>
          </w:rPr>
          <w:delText xml:space="preserve"> /usr/local/(</w:delText>
        </w:r>
        <w:r w:rsidDel="00D7595F">
          <w:rPr>
            <w:rFonts w:ascii="Menlo" w:hAnsi="Menlo" w:cs="Menlo"/>
            <w:color w:val="262626"/>
            <w:sz w:val="28"/>
            <w:szCs w:val="28"/>
          </w:rPr>
          <w:delText>目录随意</w:delText>
        </w:r>
        <w:r w:rsidDel="00D7595F">
          <w:rPr>
            <w:rFonts w:ascii="Menlo" w:hAnsi="Menlo" w:cs="Menlo"/>
            <w:color w:val="262626"/>
            <w:sz w:val="28"/>
            <w:szCs w:val="28"/>
          </w:rPr>
          <w:delText>)</w:delText>
        </w:r>
      </w:del>
    </w:p>
    <w:p w14:paraId="2B1372F2" w14:textId="19F511B5" w:rsidR="00190CAA" w:rsidDel="00D7595F" w:rsidRDefault="00190CAA" w:rsidP="00190CAA">
      <w:pPr>
        <w:autoSpaceDE w:val="0"/>
        <w:autoSpaceDN w:val="0"/>
        <w:adjustRightInd w:val="0"/>
        <w:rPr>
          <w:del w:id="260" w:author="Microsoft Office 用户" w:date="2016-04-21T17:14:00Z"/>
          <w:rFonts w:ascii="Monaco" w:hAnsi="Monaco" w:cs="Monaco"/>
          <w:color w:val="262626"/>
        </w:rPr>
      </w:pPr>
      <w:del w:id="261" w:author="Microsoft Office 用户" w:date="2016-04-21T17:14:00Z">
        <w:r w:rsidDel="00D7595F">
          <w:rPr>
            <w:rFonts w:ascii="Menlo" w:hAnsi="Menlo" w:cs="Menlo"/>
            <w:color w:val="262626"/>
            <w:sz w:val="28"/>
            <w:szCs w:val="28"/>
          </w:rPr>
          <w:delText>cd /usr/local/</w:delText>
        </w:r>
      </w:del>
    </w:p>
    <w:p w14:paraId="242D8176" w14:textId="19EBB126" w:rsidR="00190CAA" w:rsidDel="00D7595F" w:rsidRDefault="00190CAA" w:rsidP="00190CAA">
      <w:pPr>
        <w:autoSpaceDE w:val="0"/>
        <w:autoSpaceDN w:val="0"/>
        <w:adjustRightInd w:val="0"/>
        <w:rPr>
          <w:del w:id="262" w:author="Microsoft Office 用户" w:date="2016-04-21T17:14:00Z"/>
          <w:rFonts w:ascii="Monaco" w:hAnsi="Monaco" w:cs="Monaco"/>
          <w:color w:val="262626"/>
        </w:rPr>
      </w:pPr>
      <w:del w:id="263" w:author="Microsoft Office 用户" w:date="2016-04-21T17:14:00Z">
        <w:r w:rsidDel="00D7595F">
          <w:rPr>
            <w:rFonts w:ascii="Monaco" w:hAnsi="Monaco" w:cs="Monaco"/>
            <w:color w:val="262626"/>
          </w:rPr>
          <w:delText xml:space="preserve">git clone </w:delText>
        </w:r>
        <w:r w:rsidR="005A7147" w:rsidDel="00D7595F">
          <w:fldChar w:fldCharType="begin"/>
        </w:r>
        <w:r w:rsidR="005A7147" w:rsidDel="00D7595F">
          <w:delInstrText xml:space="preserve"> HYPERLINK "https://github.com/janx/ethereum-bootstrap.git" </w:delInstrText>
        </w:r>
        <w:r w:rsidR="005A7147" w:rsidDel="00D7595F">
          <w:fldChar w:fldCharType="separate"/>
        </w:r>
        <w:r w:rsidDel="00D7595F">
          <w:rPr>
            <w:rFonts w:ascii="Monaco" w:hAnsi="Monaco" w:cs="Monaco"/>
            <w:color w:val="0000FF"/>
            <w:u w:val="single" w:color="0000FF"/>
          </w:rPr>
          <w:delText>https://github.com/janx/ethereum-bootstrap.git</w:delText>
        </w:r>
        <w:r w:rsidR="005A7147" w:rsidDel="00D7595F">
          <w:rPr>
            <w:rFonts w:ascii="Monaco" w:hAnsi="Monaco" w:cs="Monaco"/>
            <w:color w:val="0000FF"/>
            <w:u w:val="single" w:color="0000FF"/>
          </w:rPr>
          <w:fldChar w:fldCharType="end"/>
        </w:r>
      </w:del>
    </w:p>
    <w:p w14:paraId="00CC53A7" w14:textId="01F7C025" w:rsidR="00190CAA" w:rsidDel="00D7595F" w:rsidRDefault="00190CAA" w:rsidP="00190CAA">
      <w:pPr>
        <w:autoSpaceDE w:val="0"/>
        <w:autoSpaceDN w:val="0"/>
        <w:adjustRightInd w:val="0"/>
        <w:rPr>
          <w:del w:id="264" w:author="Microsoft Office 用户" w:date="2016-04-21T17:14:00Z"/>
          <w:rFonts w:ascii="Monaco" w:hAnsi="Monaco" w:cs="Monaco"/>
          <w:color w:val="262626"/>
        </w:rPr>
      </w:pPr>
    </w:p>
    <w:p w14:paraId="39B1E198" w14:textId="16CA0386" w:rsidR="00190CAA" w:rsidDel="00D7595F" w:rsidRDefault="00190CAA" w:rsidP="00190CAA">
      <w:pPr>
        <w:autoSpaceDE w:val="0"/>
        <w:autoSpaceDN w:val="0"/>
        <w:adjustRightInd w:val="0"/>
        <w:rPr>
          <w:del w:id="265" w:author="Microsoft Office 用户" w:date="2016-04-21T17:14:00Z"/>
          <w:rFonts w:ascii="Helvetica Neue" w:hAnsi="Helvetica Neue" w:cs="Helvetica Neue"/>
          <w:b/>
          <w:bCs/>
          <w:color w:val="262626"/>
          <w:sz w:val="42"/>
          <w:szCs w:val="42"/>
        </w:rPr>
      </w:pPr>
      <w:del w:id="266" w:author="Microsoft Office 用户" w:date="2016-04-21T17:14:00Z">
        <w:r w:rsidDel="00D7595F">
          <w:rPr>
            <w:rFonts w:ascii="Helvetica Neue" w:hAnsi="Helvetica Neue" w:cs="Helvetica Neue"/>
            <w:b/>
            <w:bCs/>
            <w:color w:val="262626"/>
            <w:sz w:val="42"/>
            <w:szCs w:val="42"/>
          </w:rPr>
          <w:delText>启动</w:delText>
        </w:r>
        <w:r w:rsidDel="00D7595F">
          <w:rPr>
            <w:rFonts w:ascii="Helvetica Neue" w:hAnsi="Helvetica Neue" w:cs="Helvetica Neue"/>
            <w:b/>
            <w:bCs/>
            <w:color w:val="262626"/>
            <w:sz w:val="42"/>
            <w:szCs w:val="42"/>
          </w:rPr>
          <w:delText>geth</w:delText>
        </w:r>
      </w:del>
    </w:p>
    <w:p w14:paraId="78285956" w14:textId="507C425E" w:rsidR="00190CAA" w:rsidDel="00D7595F" w:rsidRDefault="00190CAA" w:rsidP="00190CAA">
      <w:pPr>
        <w:numPr>
          <w:ilvl w:val="0"/>
          <w:numId w:val="6"/>
        </w:numPr>
        <w:tabs>
          <w:tab w:val="left" w:pos="220"/>
          <w:tab w:val="left" w:pos="720"/>
        </w:tabs>
        <w:autoSpaceDE w:val="0"/>
        <w:autoSpaceDN w:val="0"/>
        <w:adjustRightInd w:val="0"/>
        <w:ind w:hanging="720"/>
        <w:rPr>
          <w:del w:id="267" w:author="Microsoft Office 用户" w:date="2016-04-21T17:14:00Z"/>
          <w:rFonts w:ascii="Helvetica Neue" w:hAnsi="Helvetica Neue" w:cs="Helvetica Neue"/>
          <w:sz w:val="32"/>
          <w:szCs w:val="32"/>
        </w:rPr>
      </w:pPr>
      <w:del w:id="268" w:author="Microsoft Office 用户" w:date="2016-04-21T17:14:00Z">
        <w:r w:rsidDel="00D7595F">
          <w:rPr>
            <w:rFonts w:ascii="Helvetica Neue" w:hAnsi="Helvetica Neue" w:cs="Helvetica Neue"/>
            <w:color w:val="262626"/>
            <w:sz w:val="32"/>
            <w:szCs w:val="32"/>
          </w:rPr>
          <w:delText>进入本仓库目录</w:delText>
        </w:r>
        <w:r w:rsidDel="00D7595F">
          <w:rPr>
            <w:rFonts w:ascii="Helvetica Neue" w:hAnsi="Helvetica Neue" w:cs="Helvetica Neue"/>
            <w:color w:val="262626"/>
            <w:sz w:val="32"/>
            <w:szCs w:val="32"/>
          </w:rPr>
          <w:delText>: </w:delText>
        </w:r>
        <w:r w:rsidDel="00D7595F">
          <w:rPr>
            <w:rFonts w:ascii="Menlo" w:hAnsi="Menlo" w:cs="Menlo"/>
            <w:color w:val="262626"/>
            <w:sz w:val="28"/>
            <w:szCs w:val="28"/>
          </w:rPr>
          <w:delText>cd ethereum-bootstrap</w:delText>
        </w:r>
      </w:del>
    </w:p>
    <w:p w14:paraId="3EF82ABC" w14:textId="28F40763" w:rsidR="00190CAA" w:rsidDel="00D7595F" w:rsidRDefault="00190CAA" w:rsidP="00190CAA">
      <w:pPr>
        <w:numPr>
          <w:ilvl w:val="0"/>
          <w:numId w:val="6"/>
        </w:numPr>
        <w:tabs>
          <w:tab w:val="left" w:pos="220"/>
          <w:tab w:val="left" w:pos="720"/>
        </w:tabs>
        <w:autoSpaceDE w:val="0"/>
        <w:autoSpaceDN w:val="0"/>
        <w:adjustRightInd w:val="0"/>
        <w:ind w:hanging="720"/>
        <w:rPr>
          <w:del w:id="269" w:author="Microsoft Office 用户" w:date="2016-04-21T17:14:00Z"/>
          <w:rFonts w:ascii="Helvetica Neue" w:hAnsi="Helvetica Neue" w:cs="Helvetica Neue"/>
          <w:sz w:val="32"/>
          <w:szCs w:val="32"/>
        </w:rPr>
      </w:pPr>
      <w:del w:id="270" w:author="Microsoft Office 用户" w:date="2016-04-21T17:14:00Z">
        <w:r w:rsidDel="00D7595F">
          <w:rPr>
            <w:rFonts w:ascii="Helvetica Neue" w:hAnsi="Helvetica Neue" w:cs="Helvetica Neue"/>
            <w:color w:val="262626"/>
            <w:sz w:val="32"/>
            <w:szCs w:val="32"/>
          </w:rPr>
          <w:delText>导入测试账户私钥</w:delText>
        </w:r>
        <w:r w:rsidDel="00D7595F">
          <w:rPr>
            <w:rFonts w:ascii="Helvetica Neue" w:hAnsi="Helvetica Neue" w:cs="Helvetica Neue"/>
            <w:color w:val="262626"/>
            <w:sz w:val="32"/>
            <w:szCs w:val="32"/>
          </w:rPr>
          <w:delText>: </w:delText>
        </w:r>
        <w:r w:rsidDel="00D7595F">
          <w:rPr>
            <w:rFonts w:ascii="Menlo" w:hAnsi="Menlo" w:cs="Menlo"/>
            <w:color w:val="262626"/>
            <w:sz w:val="28"/>
            <w:szCs w:val="28"/>
          </w:rPr>
          <w:delText>./bin/import_keys.sh</w:delText>
        </w:r>
      </w:del>
    </w:p>
    <w:p w14:paraId="589377DD" w14:textId="5A170325" w:rsidR="00387F80" w:rsidDel="00D7595F" w:rsidRDefault="00190CAA" w:rsidP="00190CAA">
      <w:pPr>
        <w:rPr>
          <w:del w:id="271" w:author="Microsoft Office 用户" w:date="2016-04-21T17:14:00Z"/>
        </w:rPr>
      </w:pPr>
      <w:del w:id="272" w:author="Microsoft Office 用户" w:date="2016-04-21T17:14:00Z">
        <w:r w:rsidDel="00D7595F">
          <w:rPr>
            <w:rFonts w:ascii="Helvetica Neue" w:hAnsi="Helvetica Neue" w:cs="Helvetica Neue"/>
            <w:color w:val="262626"/>
            <w:sz w:val="32"/>
            <w:szCs w:val="32"/>
          </w:rPr>
          <w:delText>启动私有链节点</w:delText>
        </w:r>
        <w:r w:rsidDel="00D7595F">
          <w:rPr>
            <w:rFonts w:ascii="Helvetica Neue" w:hAnsi="Helvetica Neue" w:cs="Helvetica Neue"/>
            <w:color w:val="262626"/>
            <w:sz w:val="32"/>
            <w:szCs w:val="32"/>
          </w:rPr>
          <w:delText>: </w:delText>
        </w:r>
        <w:r w:rsidDel="00D7595F">
          <w:rPr>
            <w:rFonts w:ascii="Menlo" w:hAnsi="Menlo" w:cs="Menlo"/>
            <w:color w:val="262626"/>
            <w:sz w:val="28"/>
            <w:szCs w:val="28"/>
          </w:rPr>
          <w:delText>./bin/private_blockchain.sh</w:delText>
        </w:r>
        <w:r w:rsidDel="00D7595F">
          <w:rPr>
            <w:rFonts w:ascii="Helvetica Neue" w:hAnsi="Helvetica Neue" w:cs="Helvetica Neue"/>
            <w:color w:val="262626"/>
            <w:sz w:val="32"/>
            <w:szCs w:val="32"/>
          </w:rPr>
          <w:delText xml:space="preserve">. </w:delText>
        </w:r>
        <w:r w:rsidDel="00D7595F">
          <w:rPr>
            <w:rFonts w:ascii="Helvetica Neue" w:hAnsi="Helvetica Neue" w:cs="Helvetica Neue"/>
            <w:color w:val="262626"/>
            <w:sz w:val="32"/>
            <w:szCs w:val="32"/>
          </w:rPr>
          <w:delText>启动成功后可以看到类似如下输出</w:delText>
        </w:r>
        <w:r w:rsidDel="00D7595F">
          <w:rPr>
            <w:rFonts w:ascii="Helvetica Neue" w:hAnsi="Helvetica Neue" w:cs="Helvetica Neue"/>
            <w:color w:val="262626"/>
            <w:sz w:val="32"/>
            <w:szCs w:val="32"/>
          </w:rPr>
          <w:delText>: </w:delText>
        </w:r>
      </w:del>
    </w:p>
    <w:p w14:paraId="332CAC4B" w14:textId="24FAE613" w:rsidR="00CD1296" w:rsidDel="00D7595F" w:rsidRDefault="00190CAA" w:rsidP="0031544B">
      <w:pPr>
        <w:rPr>
          <w:del w:id="273" w:author="Microsoft Office 用户" w:date="2016-04-21T17:14:00Z"/>
        </w:rPr>
      </w:pPr>
      <w:del w:id="274" w:author="Microsoft Office 用户" w:date="2016-04-21T17:14:00Z">
        <w:r w:rsidRPr="00190CAA" w:rsidDel="00D7595F">
          <w:rPr>
            <w:noProof/>
          </w:rPr>
          <w:drawing>
            <wp:inline distT="0" distB="0" distL="0" distR="0" wp14:anchorId="3C4D9CB5" wp14:editId="2992EB84">
              <wp:extent cx="5270500" cy="1953895"/>
              <wp:effectExtent l="0" t="0" r="1270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953895"/>
                      </a:xfrm>
                      <a:prstGeom prst="rect">
                        <a:avLst/>
                      </a:prstGeom>
                    </pic:spPr>
                  </pic:pic>
                </a:graphicData>
              </a:graphic>
            </wp:inline>
          </w:drawing>
        </w:r>
      </w:del>
    </w:p>
    <w:p w14:paraId="2CF1BECD" w14:textId="10AFE465" w:rsidR="00DE5D0D" w:rsidDel="00D7595F" w:rsidRDefault="00DE5D0D" w:rsidP="00E75EFE">
      <w:pPr>
        <w:pStyle w:val="3"/>
        <w:rPr>
          <w:del w:id="275" w:author="Microsoft Office 用户" w:date="2016-04-21T17:14:00Z"/>
        </w:rPr>
      </w:pPr>
      <w:del w:id="276" w:author="Microsoft Office 用户" w:date="2016-04-21T17:14:00Z">
        <w:r w:rsidDel="00D7595F">
          <w:delText>4.1.3 solidity</w:delText>
        </w:r>
      </w:del>
    </w:p>
    <w:p w14:paraId="53DA7629" w14:textId="46D9B6AE" w:rsidR="00CD1296" w:rsidDel="00D7595F" w:rsidRDefault="00CD1296" w:rsidP="0031544B">
      <w:pPr>
        <w:rPr>
          <w:del w:id="277" w:author="Microsoft Office 用户" w:date="2016-04-21T17:14:00Z"/>
        </w:rPr>
      </w:pPr>
    </w:p>
    <w:p w14:paraId="3289B27E" w14:textId="29420FB2" w:rsidR="003B3515" w:rsidDel="00D7595F" w:rsidRDefault="003B3515" w:rsidP="0031544B">
      <w:pPr>
        <w:rPr>
          <w:del w:id="278" w:author="Microsoft Office 用户" w:date="2016-04-21T17:14:00Z"/>
        </w:rPr>
      </w:pPr>
    </w:p>
    <w:p w14:paraId="0A97B982" w14:textId="6837F03D" w:rsidR="000438C0" w:rsidDel="00D7595F" w:rsidRDefault="000438C0" w:rsidP="000438C0">
      <w:pPr>
        <w:pStyle w:val="3"/>
        <w:rPr>
          <w:del w:id="279" w:author="Microsoft Office 用户" w:date="2016-04-21T17:14:00Z"/>
        </w:rPr>
      </w:pPr>
      <w:del w:id="280" w:author="Microsoft Office 用户" w:date="2016-04-21T17:14:00Z">
        <w:r w:rsidDel="00D7595F">
          <w:delText>4.1.</w:delText>
        </w:r>
        <w:r w:rsidR="00DE5D0D" w:rsidDel="00D7595F">
          <w:delText>4</w:delText>
        </w:r>
        <w:r w:rsidDel="00D7595F">
          <w:rPr>
            <w:rFonts w:hint="eastAsia"/>
          </w:rPr>
          <w:delText>智能</w:delText>
        </w:r>
        <w:r w:rsidDel="00D7595F">
          <w:delText>合约编程</w:delText>
        </w:r>
      </w:del>
    </w:p>
    <w:p w14:paraId="0D6819B8" w14:textId="45083617" w:rsidR="0031544B" w:rsidDel="00D7595F" w:rsidRDefault="0031544B" w:rsidP="000438C0">
      <w:pPr>
        <w:rPr>
          <w:del w:id="281" w:author="Microsoft Office 用户" w:date="2016-04-21T17:14:00Z"/>
        </w:rPr>
      </w:pPr>
    </w:p>
    <w:p w14:paraId="1B08AB79" w14:textId="525EB88C" w:rsidR="00900AB8" w:rsidDel="00D7595F" w:rsidRDefault="003A2BA5" w:rsidP="003F6328">
      <w:pPr>
        <w:pStyle w:val="2"/>
        <w:rPr>
          <w:del w:id="282" w:author="Microsoft Office 用户" w:date="2016-04-21T17:14:00Z"/>
        </w:rPr>
      </w:pPr>
      <w:del w:id="283" w:author="Microsoft Office 用户" w:date="2016-04-21T17:14:00Z">
        <w:r w:rsidDel="00D7595F">
          <w:delText>4.2</w:delText>
        </w:r>
        <w:r w:rsidDel="00D7595F">
          <w:delText>公正通</w:delText>
        </w:r>
        <w:r w:rsidDel="00D7595F">
          <w:delText>Factom</w:delText>
        </w:r>
      </w:del>
    </w:p>
    <w:p w14:paraId="39E2F0C3" w14:textId="16DAC4E7" w:rsidR="00A20F13" w:rsidDel="00D7595F" w:rsidRDefault="00A20F13" w:rsidP="000438C0">
      <w:pPr>
        <w:rPr>
          <w:del w:id="284" w:author="Microsoft Office 用户" w:date="2016-04-21T17:14:00Z"/>
        </w:rPr>
      </w:pPr>
    </w:p>
    <w:p w14:paraId="5D517841" w14:textId="59270E05" w:rsidR="003A2BA5" w:rsidDel="00D7595F" w:rsidRDefault="00CC1D82" w:rsidP="003F6328">
      <w:pPr>
        <w:pStyle w:val="2"/>
        <w:rPr>
          <w:del w:id="285" w:author="Microsoft Office 用户" w:date="2016-04-21T17:14:00Z"/>
        </w:rPr>
      </w:pPr>
      <w:del w:id="286" w:author="Microsoft Office 用户" w:date="2016-04-21T17:14:00Z">
        <w:r w:rsidDel="00D7595F">
          <w:delText>4.3</w:delText>
        </w:r>
        <w:r w:rsidDel="00D7595F">
          <w:delText>比特股</w:delText>
        </w:r>
        <w:r w:rsidDel="00D7595F">
          <w:delText>Bitshares</w:delText>
        </w:r>
      </w:del>
    </w:p>
    <w:p w14:paraId="197F4AA7" w14:textId="4A51B580" w:rsidR="003A2BA5" w:rsidDel="00D7595F" w:rsidRDefault="003A2BA5" w:rsidP="000438C0">
      <w:pPr>
        <w:rPr>
          <w:del w:id="287" w:author="Microsoft Office 用户" w:date="2016-04-21T17:14:00Z"/>
        </w:rPr>
      </w:pPr>
    </w:p>
    <w:p w14:paraId="187BA0E7" w14:textId="38B2EDC9" w:rsidR="000438C0" w:rsidDel="00D7595F" w:rsidRDefault="000438C0" w:rsidP="000438C0">
      <w:pPr>
        <w:pStyle w:val="2"/>
        <w:rPr>
          <w:del w:id="288" w:author="Microsoft Office 用户" w:date="2016-04-21T17:14:00Z"/>
        </w:rPr>
      </w:pPr>
      <w:del w:id="289" w:author="Microsoft Office 用户" w:date="2016-04-21T17:14:00Z">
        <w:r w:rsidDel="00D7595F">
          <w:delText>4.</w:delText>
        </w:r>
        <w:r w:rsidR="003531C1" w:rsidDel="00D7595F">
          <w:delText>4</w:delText>
        </w:r>
        <w:r w:rsidDel="00D7595F">
          <w:delText>如何开发区块链应用</w:delText>
        </w:r>
      </w:del>
    </w:p>
    <w:p w14:paraId="59D8724B" w14:textId="26CF8EF8" w:rsidR="000438C0" w:rsidDel="00D7595F" w:rsidRDefault="000438C0" w:rsidP="000438C0">
      <w:pPr>
        <w:pStyle w:val="3"/>
        <w:rPr>
          <w:del w:id="290" w:author="Microsoft Office 用户" w:date="2016-04-21T17:14:00Z"/>
        </w:rPr>
      </w:pPr>
      <w:del w:id="291" w:author="Microsoft Office 用户" w:date="2016-04-21T17:14:00Z">
        <w:r w:rsidDel="00D7595F">
          <w:delText>4.</w:delText>
        </w:r>
        <w:r w:rsidR="003531C1" w:rsidDel="00D7595F">
          <w:delText>4</w:delText>
        </w:r>
        <w:r w:rsidDel="00D7595F">
          <w:delText>.1</w:delText>
        </w:r>
        <w:r w:rsidDel="00D7595F">
          <w:rPr>
            <w:rFonts w:hint="eastAsia"/>
          </w:rPr>
          <w:delText>开发</w:delText>
        </w:r>
        <w:r w:rsidDel="00D7595F">
          <w:delText>案例</w:delText>
        </w:r>
        <w:r w:rsidDel="00D7595F">
          <w:delText>1</w:delText>
        </w:r>
      </w:del>
    </w:p>
    <w:p w14:paraId="5FA57FCF" w14:textId="03AC8302" w:rsidR="000438C0" w:rsidRPr="002B46E3" w:rsidDel="00D7595F" w:rsidRDefault="000438C0" w:rsidP="000438C0">
      <w:pPr>
        <w:rPr>
          <w:del w:id="292" w:author="Microsoft Office 用户" w:date="2016-04-21T17:14:00Z"/>
        </w:rPr>
      </w:pPr>
    </w:p>
    <w:p w14:paraId="6B251CDC" w14:textId="705CDC8A" w:rsidR="000438C0" w:rsidRPr="002B46E3" w:rsidDel="00D7595F" w:rsidRDefault="000438C0" w:rsidP="000438C0">
      <w:pPr>
        <w:pStyle w:val="3"/>
        <w:rPr>
          <w:del w:id="293" w:author="Microsoft Office 用户" w:date="2016-04-21T17:14:00Z"/>
        </w:rPr>
      </w:pPr>
      <w:del w:id="294" w:author="Microsoft Office 用户" w:date="2016-04-21T17:14:00Z">
        <w:r w:rsidDel="00D7595F">
          <w:delText>4.</w:delText>
        </w:r>
        <w:r w:rsidR="003531C1" w:rsidDel="00D7595F">
          <w:delText>4</w:delText>
        </w:r>
        <w:r w:rsidDel="00D7595F">
          <w:delText>.2</w:delText>
        </w:r>
        <w:r w:rsidDel="00D7595F">
          <w:rPr>
            <w:rFonts w:hint="eastAsia"/>
          </w:rPr>
          <w:delText>开发</w:delText>
        </w:r>
        <w:r w:rsidDel="00D7595F">
          <w:delText>案例</w:delText>
        </w:r>
        <w:r w:rsidDel="00D7595F">
          <w:delText>2</w:delText>
        </w:r>
      </w:del>
    </w:p>
    <w:p w14:paraId="3E7C746D" w14:textId="77777777" w:rsidR="000438C0" w:rsidRDefault="000438C0" w:rsidP="00F1380A">
      <w:pPr>
        <w:rPr>
          <w:shd w:val="clear" w:color="auto" w:fill="FFFFFF"/>
        </w:rPr>
      </w:pPr>
    </w:p>
    <w:p w14:paraId="478B4B32" w14:textId="77777777" w:rsidR="000438C0" w:rsidRDefault="000438C0" w:rsidP="00F1380A">
      <w:pPr>
        <w:rPr>
          <w:shd w:val="clear" w:color="auto" w:fill="FFFFFF"/>
        </w:rPr>
      </w:pPr>
    </w:p>
    <w:p w14:paraId="6020C36C" w14:textId="59084028" w:rsidR="00211860" w:rsidRPr="008B1326" w:rsidRDefault="000438C0" w:rsidP="008B1326">
      <w:pPr>
        <w:pStyle w:val="1"/>
        <w:rPr>
          <w:shd w:val="clear" w:color="auto" w:fill="FFFFFF"/>
        </w:rPr>
      </w:pPr>
      <w:r w:rsidRPr="008B1326">
        <w:rPr>
          <w:shd w:val="clear" w:color="auto" w:fill="FFFFFF"/>
        </w:rPr>
        <w:t>第</w:t>
      </w:r>
      <w:r>
        <w:rPr>
          <w:shd w:val="clear" w:color="auto" w:fill="FFFFFF"/>
        </w:rPr>
        <w:t>5</w:t>
      </w:r>
      <w:r w:rsidR="00B26489" w:rsidRPr="008B1326">
        <w:rPr>
          <w:rFonts w:hint="eastAsia"/>
          <w:shd w:val="clear" w:color="auto" w:fill="FFFFFF"/>
        </w:rPr>
        <w:t>章</w:t>
      </w:r>
      <w:r w:rsidR="00B26489" w:rsidRPr="008B1326">
        <w:rPr>
          <w:shd w:val="clear" w:color="auto" w:fill="FFFFFF"/>
        </w:rPr>
        <w:t xml:space="preserve"> </w:t>
      </w:r>
      <w:r w:rsidR="00366560">
        <w:rPr>
          <w:shd w:val="clear" w:color="auto" w:fill="FFFFFF"/>
        </w:rPr>
        <w:t>走向</w:t>
      </w:r>
      <w:r w:rsidR="00B26489" w:rsidRPr="008B1326">
        <w:rPr>
          <w:rFonts w:hint="eastAsia"/>
          <w:shd w:val="clear" w:color="auto" w:fill="FFFFFF"/>
        </w:rPr>
        <w:t>未来</w:t>
      </w:r>
      <w:r w:rsidR="00B26489" w:rsidRPr="008B1326">
        <w:rPr>
          <w:shd w:val="clear" w:color="auto" w:fill="FFFFFF"/>
        </w:rPr>
        <w:t>之路</w:t>
      </w:r>
    </w:p>
    <w:p w14:paraId="10BD4982" w14:textId="77777777" w:rsidR="00DB2ACF" w:rsidRDefault="00DB2ACF" w:rsidP="0068169C"/>
    <w:p w14:paraId="63E833BF" w14:textId="7AB27235" w:rsidR="00A123E0" w:rsidRDefault="00747889" w:rsidP="00F1380A">
      <w:pPr>
        <w:pStyle w:val="2"/>
      </w:pPr>
      <w:r>
        <w:t>5</w:t>
      </w:r>
      <w:r w:rsidR="00357D69">
        <w:rPr>
          <w:rFonts w:hint="eastAsia"/>
        </w:rPr>
        <w:t>.1</w:t>
      </w:r>
      <w:r w:rsidR="00681E3E">
        <w:rPr>
          <w:rFonts w:hint="eastAsia"/>
        </w:rPr>
        <w:t>社会</w:t>
      </w:r>
      <w:r w:rsidR="00357D69">
        <w:rPr>
          <w:rFonts w:hint="eastAsia"/>
        </w:rPr>
        <w:t>组织开始</w:t>
      </w:r>
      <w:r w:rsidR="00357D69">
        <w:t>走向去中心化</w:t>
      </w:r>
    </w:p>
    <w:p w14:paraId="72D5BE09" w14:textId="2FA5CA9A" w:rsidR="00357D69" w:rsidRDefault="00747889" w:rsidP="00F1380A">
      <w:pPr>
        <w:pStyle w:val="2"/>
      </w:pPr>
      <w:r>
        <w:t>5</w:t>
      </w:r>
      <w:r w:rsidR="00357D69">
        <w:rPr>
          <w:rFonts w:hint="eastAsia"/>
        </w:rPr>
        <w:t>.2</w:t>
      </w:r>
      <w:r w:rsidR="00357D69">
        <w:rPr>
          <w:rFonts w:hint="eastAsia"/>
        </w:rPr>
        <w:t>万物互联</w:t>
      </w:r>
      <w:r w:rsidR="00357D69">
        <w:t>的信息自组织</w:t>
      </w:r>
    </w:p>
    <w:p w14:paraId="35B2430A" w14:textId="4CEDFAA8" w:rsidR="00357D69" w:rsidRDefault="00747889" w:rsidP="00F1380A">
      <w:pPr>
        <w:pStyle w:val="2"/>
      </w:pPr>
      <w:r>
        <w:t>5</w:t>
      </w:r>
      <w:r w:rsidR="00357D69">
        <w:rPr>
          <w:rFonts w:hint="eastAsia"/>
        </w:rPr>
        <w:t>.3</w:t>
      </w:r>
      <w:r w:rsidR="00357D69">
        <w:rPr>
          <w:rFonts w:hint="eastAsia"/>
        </w:rPr>
        <w:t>人的</w:t>
      </w:r>
      <w:r w:rsidR="00357D69">
        <w:t>生产力的再造</w:t>
      </w:r>
    </w:p>
    <w:p w14:paraId="68E83378" w14:textId="393FAC5A" w:rsidR="00357D69" w:rsidRDefault="00747889" w:rsidP="00F1380A">
      <w:pPr>
        <w:pStyle w:val="2"/>
      </w:pPr>
      <w:r>
        <w:t>5</w:t>
      </w:r>
      <w:r w:rsidR="00357D69">
        <w:t>.4</w:t>
      </w:r>
      <w:r w:rsidR="00357D69">
        <w:rPr>
          <w:rFonts w:hint="eastAsia"/>
        </w:rPr>
        <w:t>建立</w:t>
      </w:r>
      <w:r w:rsidR="00357D69">
        <w:t>有效的可信的基础规则下的</w:t>
      </w:r>
      <w:r w:rsidR="00357D69">
        <w:rPr>
          <w:rFonts w:hint="eastAsia"/>
        </w:rPr>
        <w:t>社会</w:t>
      </w:r>
      <w:r w:rsidR="00357D69">
        <w:t>效率提升</w:t>
      </w:r>
    </w:p>
    <w:p w14:paraId="38AB1731" w14:textId="23685ADA" w:rsidR="00357D69" w:rsidRDefault="00747889" w:rsidP="00F1380A">
      <w:pPr>
        <w:pStyle w:val="2"/>
      </w:pPr>
      <w:r>
        <w:t>5</w:t>
      </w:r>
      <w:r w:rsidR="00357D69">
        <w:t>.5</w:t>
      </w:r>
      <w:r w:rsidR="00357D69">
        <w:rPr>
          <w:rFonts w:hint="eastAsia"/>
        </w:rPr>
        <w:t>让</w:t>
      </w:r>
      <w:r w:rsidR="00357D69">
        <w:t>共享经济</w:t>
      </w:r>
      <w:r w:rsidR="00357D69">
        <w:rPr>
          <w:rFonts w:hint="eastAsia"/>
        </w:rPr>
        <w:t>发挥最大</w:t>
      </w:r>
      <w:r w:rsidR="00357D69">
        <w:t>的作用</w:t>
      </w:r>
    </w:p>
    <w:p w14:paraId="73C43B81" w14:textId="3671AB93" w:rsidR="00357D69" w:rsidRDefault="00747889" w:rsidP="00F1380A">
      <w:pPr>
        <w:pStyle w:val="2"/>
      </w:pPr>
      <w:r>
        <w:t>5</w:t>
      </w:r>
      <w:r w:rsidR="00357D69">
        <w:t>.6</w:t>
      </w:r>
      <w:r w:rsidR="00474D71">
        <w:rPr>
          <w:rFonts w:hint="eastAsia"/>
        </w:rPr>
        <w:t>区块</w:t>
      </w:r>
      <w:r w:rsidR="00474D71">
        <w:t>链</w:t>
      </w:r>
      <w:r w:rsidR="00357D69">
        <w:t>带领人类走向光明</w:t>
      </w:r>
      <w:r w:rsidR="00357D69">
        <w:rPr>
          <w:rFonts w:hint="eastAsia"/>
        </w:rPr>
        <w:t>的</w:t>
      </w:r>
      <w:r w:rsidR="00357D69">
        <w:t>未来之路</w:t>
      </w:r>
    </w:p>
    <w:p w14:paraId="1D4426B3" w14:textId="610B8D06" w:rsidR="00357D69" w:rsidRPr="00357D69" w:rsidRDefault="00357D69" w:rsidP="00F1380A"/>
    <w:sectPr w:rsidR="00357D69" w:rsidRPr="00357D69"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TSong">
    <w:panose1 w:val="02010600040101010101"/>
    <w:charset w:val="86"/>
    <w:family w:val="auto"/>
    <w:pitch w:val="variable"/>
    <w:sig w:usb0="80000287" w:usb1="280F3C52" w:usb2="00000016" w:usb3="00000000" w:csb0="0004001F" w:csb1="00000000"/>
  </w:font>
  <w:font w:name="微软雅黑">
    <w:charset w:val="88"/>
    <w:family w:val="auto"/>
    <w:pitch w:val="variable"/>
    <w:sig w:usb0="80000287" w:usb1="28CF3C52" w:usb2="00000016" w:usb3="00000000" w:csb0="0014001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Monaco">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7F54C47"/>
    <w:multiLevelType w:val="hybridMultilevel"/>
    <w:tmpl w:val="B944E81C"/>
    <w:lvl w:ilvl="0" w:tplc="6C66F6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E4E23DB"/>
    <w:multiLevelType w:val="hybridMultilevel"/>
    <w:tmpl w:val="ABCE98AC"/>
    <w:lvl w:ilvl="0" w:tplc="94723F74">
      <w:start w:val="1"/>
      <w:numFmt w:val="decimal"/>
      <w:lvlText w:val="%1、"/>
      <w:lvlJc w:val="left"/>
      <w:pPr>
        <w:ind w:left="1145"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7">
    <w:nsid w:val="308633EF"/>
    <w:multiLevelType w:val="multilevel"/>
    <w:tmpl w:val="3FCA9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8E56921"/>
    <w:multiLevelType w:val="multilevel"/>
    <w:tmpl w:val="EB0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1"/>
  </w:num>
  <w:num w:numId="3">
    <w:abstractNumId w:val="13"/>
  </w:num>
  <w:num w:numId="4">
    <w:abstractNumId w:val="12"/>
  </w:num>
  <w:num w:numId="5">
    <w:abstractNumId w:val="0"/>
  </w:num>
  <w:num w:numId="6">
    <w:abstractNumId w:val="1"/>
  </w:num>
  <w:num w:numId="7">
    <w:abstractNumId w:val="5"/>
  </w:num>
  <w:num w:numId="8">
    <w:abstractNumId w:val="10"/>
  </w:num>
  <w:num w:numId="9">
    <w:abstractNumId w:val="2"/>
  </w:num>
  <w:num w:numId="10">
    <w:abstractNumId w:val="3"/>
  </w:num>
  <w:num w:numId="11">
    <w:abstractNumId w:val="6"/>
  </w:num>
  <w:num w:numId="12">
    <w:abstractNumId w:val="9"/>
  </w:num>
  <w:num w:numId="13">
    <w:abstractNumId w:val="4"/>
  </w:num>
  <w:num w:numId="14">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activeWritingStyle w:appName="MSWord" w:lang="en-US" w:vendorID="64" w:dllVersion="131078" w:nlCheck="1" w:checkStyle="0"/>
  <w:activeWritingStyle w:appName="MSWord" w:lang="zh-CN" w:vendorID="64" w:dllVersion="131077" w:nlCheck="1" w:checkStyle="1"/>
  <w:trackRevision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29E"/>
    <w:rsid w:val="00000EAF"/>
    <w:rsid w:val="00003D62"/>
    <w:rsid w:val="000107C3"/>
    <w:rsid w:val="00022489"/>
    <w:rsid w:val="000244A5"/>
    <w:rsid w:val="00031EC0"/>
    <w:rsid w:val="00034581"/>
    <w:rsid w:val="000357A8"/>
    <w:rsid w:val="000357D5"/>
    <w:rsid w:val="00042026"/>
    <w:rsid w:val="000438C0"/>
    <w:rsid w:val="000456E5"/>
    <w:rsid w:val="00051E81"/>
    <w:rsid w:val="00053CEB"/>
    <w:rsid w:val="0005426A"/>
    <w:rsid w:val="000551FD"/>
    <w:rsid w:val="00057802"/>
    <w:rsid w:val="00061B07"/>
    <w:rsid w:val="0006280B"/>
    <w:rsid w:val="00065677"/>
    <w:rsid w:val="000658AB"/>
    <w:rsid w:val="00067AE7"/>
    <w:rsid w:val="00067E34"/>
    <w:rsid w:val="00070635"/>
    <w:rsid w:val="000707F8"/>
    <w:rsid w:val="00071FCE"/>
    <w:rsid w:val="0007254C"/>
    <w:rsid w:val="00073DD9"/>
    <w:rsid w:val="00074766"/>
    <w:rsid w:val="00076BA4"/>
    <w:rsid w:val="00082E11"/>
    <w:rsid w:val="0009052A"/>
    <w:rsid w:val="00090F56"/>
    <w:rsid w:val="000917AD"/>
    <w:rsid w:val="00093748"/>
    <w:rsid w:val="00093AF8"/>
    <w:rsid w:val="00094ACF"/>
    <w:rsid w:val="00094BF6"/>
    <w:rsid w:val="000A138E"/>
    <w:rsid w:val="000A2922"/>
    <w:rsid w:val="000A409C"/>
    <w:rsid w:val="000A44A4"/>
    <w:rsid w:val="000A5FDF"/>
    <w:rsid w:val="000A645F"/>
    <w:rsid w:val="000B3B3D"/>
    <w:rsid w:val="000B585C"/>
    <w:rsid w:val="000B5AD5"/>
    <w:rsid w:val="000B6CE2"/>
    <w:rsid w:val="000B78E1"/>
    <w:rsid w:val="000C0C3F"/>
    <w:rsid w:val="000C1730"/>
    <w:rsid w:val="000C2E74"/>
    <w:rsid w:val="000C35AE"/>
    <w:rsid w:val="000C575C"/>
    <w:rsid w:val="000C5BD1"/>
    <w:rsid w:val="000C7086"/>
    <w:rsid w:val="000D2B17"/>
    <w:rsid w:val="000D3AA5"/>
    <w:rsid w:val="000D4AD5"/>
    <w:rsid w:val="000D4E9C"/>
    <w:rsid w:val="000D5996"/>
    <w:rsid w:val="000E2E5D"/>
    <w:rsid w:val="000E7277"/>
    <w:rsid w:val="000E74B1"/>
    <w:rsid w:val="000F13FD"/>
    <w:rsid w:val="000F1784"/>
    <w:rsid w:val="000F2F31"/>
    <w:rsid w:val="000F30BC"/>
    <w:rsid w:val="000F5985"/>
    <w:rsid w:val="000F6110"/>
    <w:rsid w:val="000F76C7"/>
    <w:rsid w:val="00101A4A"/>
    <w:rsid w:val="0010332D"/>
    <w:rsid w:val="00104466"/>
    <w:rsid w:val="0010449C"/>
    <w:rsid w:val="001053FC"/>
    <w:rsid w:val="00105DAE"/>
    <w:rsid w:val="00106598"/>
    <w:rsid w:val="00111478"/>
    <w:rsid w:val="00112C14"/>
    <w:rsid w:val="0012520D"/>
    <w:rsid w:val="001316D5"/>
    <w:rsid w:val="0013226C"/>
    <w:rsid w:val="001325B4"/>
    <w:rsid w:val="001367A3"/>
    <w:rsid w:val="0014100B"/>
    <w:rsid w:val="00141CD6"/>
    <w:rsid w:val="001433EB"/>
    <w:rsid w:val="00144E4A"/>
    <w:rsid w:val="0014588C"/>
    <w:rsid w:val="00147F05"/>
    <w:rsid w:val="00152250"/>
    <w:rsid w:val="0015382B"/>
    <w:rsid w:val="001609A9"/>
    <w:rsid w:val="0016278C"/>
    <w:rsid w:val="00162E6F"/>
    <w:rsid w:val="00163CD7"/>
    <w:rsid w:val="0017329A"/>
    <w:rsid w:val="0017335F"/>
    <w:rsid w:val="00175161"/>
    <w:rsid w:val="00176F48"/>
    <w:rsid w:val="00180FBB"/>
    <w:rsid w:val="00182A1D"/>
    <w:rsid w:val="001831CB"/>
    <w:rsid w:val="00183756"/>
    <w:rsid w:val="00184893"/>
    <w:rsid w:val="001861B2"/>
    <w:rsid w:val="00186AB7"/>
    <w:rsid w:val="00190CAA"/>
    <w:rsid w:val="00192E1F"/>
    <w:rsid w:val="00192E7C"/>
    <w:rsid w:val="0019575D"/>
    <w:rsid w:val="00196341"/>
    <w:rsid w:val="00197DB9"/>
    <w:rsid w:val="001A090C"/>
    <w:rsid w:val="001A2B9B"/>
    <w:rsid w:val="001A6F48"/>
    <w:rsid w:val="001B3977"/>
    <w:rsid w:val="001C270F"/>
    <w:rsid w:val="001C288C"/>
    <w:rsid w:val="001C5FFF"/>
    <w:rsid w:val="001D03B2"/>
    <w:rsid w:val="001D0486"/>
    <w:rsid w:val="001D2C2F"/>
    <w:rsid w:val="001D6200"/>
    <w:rsid w:val="001D77EC"/>
    <w:rsid w:val="001E04CE"/>
    <w:rsid w:val="001E08D2"/>
    <w:rsid w:val="001E0E7D"/>
    <w:rsid w:val="001E6706"/>
    <w:rsid w:val="001E6CEF"/>
    <w:rsid w:val="001E74EE"/>
    <w:rsid w:val="001F589C"/>
    <w:rsid w:val="00204267"/>
    <w:rsid w:val="00206A78"/>
    <w:rsid w:val="002074C4"/>
    <w:rsid w:val="00211860"/>
    <w:rsid w:val="0021241C"/>
    <w:rsid w:val="00222DC0"/>
    <w:rsid w:val="00223241"/>
    <w:rsid w:val="00225945"/>
    <w:rsid w:val="00225DF4"/>
    <w:rsid w:val="00236674"/>
    <w:rsid w:val="00242C5F"/>
    <w:rsid w:val="00254056"/>
    <w:rsid w:val="002625B7"/>
    <w:rsid w:val="00266123"/>
    <w:rsid w:val="00266759"/>
    <w:rsid w:val="00267310"/>
    <w:rsid w:val="002675E4"/>
    <w:rsid w:val="0027225B"/>
    <w:rsid w:val="00273575"/>
    <w:rsid w:val="0027665A"/>
    <w:rsid w:val="0027740C"/>
    <w:rsid w:val="00280192"/>
    <w:rsid w:val="0028560A"/>
    <w:rsid w:val="00286C35"/>
    <w:rsid w:val="00293503"/>
    <w:rsid w:val="002A0FC5"/>
    <w:rsid w:val="002A7CAF"/>
    <w:rsid w:val="002B5AB1"/>
    <w:rsid w:val="002B6E4C"/>
    <w:rsid w:val="002C0221"/>
    <w:rsid w:val="002C14C0"/>
    <w:rsid w:val="002C2824"/>
    <w:rsid w:val="002C3A81"/>
    <w:rsid w:val="002D5C45"/>
    <w:rsid w:val="002D6167"/>
    <w:rsid w:val="002D6C0F"/>
    <w:rsid w:val="002D6F27"/>
    <w:rsid w:val="002E54DE"/>
    <w:rsid w:val="002E6096"/>
    <w:rsid w:val="002F020C"/>
    <w:rsid w:val="002F2049"/>
    <w:rsid w:val="002F5031"/>
    <w:rsid w:val="002F6257"/>
    <w:rsid w:val="002F692D"/>
    <w:rsid w:val="00303F17"/>
    <w:rsid w:val="00305A56"/>
    <w:rsid w:val="003115E3"/>
    <w:rsid w:val="0031544B"/>
    <w:rsid w:val="00321C59"/>
    <w:rsid w:val="00323DB9"/>
    <w:rsid w:val="003241F5"/>
    <w:rsid w:val="00326E61"/>
    <w:rsid w:val="003315ED"/>
    <w:rsid w:val="0033462A"/>
    <w:rsid w:val="00335F15"/>
    <w:rsid w:val="003406DE"/>
    <w:rsid w:val="00340A89"/>
    <w:rsid w:val="00341B19"/>
    <w:rsid w:val="003437EB"/>
    <w:rsid w:val="00344C03"/>
    <w:rsid w:val="00344E4E"/>
    <w:rsid w:val="00346853"/>
    <w:rsid w:val="0035008B"/>
    <w:rsid w:val="003531C1"/>
    <w:rsid w:val="00353602"/>
    <w:rsid w:val="00353793"/>
    <w:rsid w:val="00354729"/>
    <w:rsid w:val="003558A0"/>
    <w:rsid w:val="00357D69"/>
    <w:rsid w:val="00363976"/>
    <w:rsid w:val="00366560"/>
    <w:rsid w:val="003703C4"/>
    <w:rsid w:val="003715C8"/>
    <w:rsid w:val="00382E05"/>
    <w:rsid w:val="00387F80"/>
    <w:rsid w:val="00395ED7"/>
    <w:rsid w:val="003A00A3"/>
    <w:rsid w:val="003A1E69"/>
    <w:rsid w:val="003A2BA5"/>
    <w:rsid w:val="003A5F32"/>
    <w:rsid w:val="003B3515"/>
    <w:rsid w:val="003C32B6"/>
    <w:rsid w:val="003C3D50"/>
    <w:rsid w:val="003D2F90"/>
    <w:rsid w:val="003D3AE3"/>
    <w:rsid w:val="003D5279"/>
    <w:rsid w:val="003D67B9"/>
    <w:rsid w:val="003E0F90"/>
    <w:rsid w:val="003E4567"/>
    <w:rsid w:val="003E4FCD"/>
    <w:rsid w:val="003E7E78"/>
    <w:rsid w:val="003F22E8"/>
    <w:rsid w:val="003F324B"/>
    <w:rsid w:val="003F333C"/>
    <w:rsid w:val="003F5D39"/>
    <w:rsid w:val="003F6328"/>
    <w:rsid w:val="00401335"/>
    <w:rsid w:val="00411261"/>
    <w:rsid w:val="004123DC"/>
    <w:rsid w:val="00412A2D"/>
    <w:rsid w:val="00413095"/>
    <w:rsid w:val="00417B30"/>
    <w:rsid w:val="004202AA"/>
    <w:rsid w:val="00422DD1"/>
    <w:rsid w:val="00434D4A"/>
    <w:rsid w:val="00434FD3"/>
    <w:rsid w:val="00437131"/>
    <w:rsid w:val="00440442"/>
    <w:rsid w:val="00442550"/>
    <w:rsid w:val="0044356A"/>
    <w:rsid w:val="004446C4"/>
    <w:rsid w:val="00446333"/>
    <w:rsid w:val="004529D6"/>
    <w:rsid w:val="004546DC"/>
    <w:rsid w:val="004560D4"/>
    <w:rsid w:val="004563B3"/>
    <w:rsid w:val="00456C95"/>
    <w:rsid w:val="004608CB"/>
    <w:rsid w:val="00460C80"/>
    <w:rsid w:val="004650CE"/>
    <w:rsid w:val="00471912"/>
    <w:rsid w:val="00471FC0"/>
    <w:rsid w:val="00474D71"/>
    <w:rsid w:val="0047626B"/>
    <w:rsid w:val="004833CF"/>
    <w:rsid w:val="00483C74"/>
    <w:rsid w:val="00486FAF"/>
    <w:rsid w:val="00493257"/>
    <w:rsid w:val="004A128C"/>
    <w:rsid w:val="004A3587"/>
    <w:rsid w:val="004A395A"/>
    <w:rsid w:val="004A646F"/>
    <w:rsid w:val="004A7159"/>
    <w:rsid w:val="004B681D"/>
    <w:rsid w:val="004C16A9"/>
    <w:rsid w:val="004C3C9F"/>
    <w:rsid w:val="004C5752"/>
    <w:rsid w:val="004C64BF"/>
    <w:rsid w:val="004D1CAC"/>
    <w:rsid w:val="004D3208"/>
    <w:rsid w:val="004D3796"/>
    <w:rsid w:val="004D4DFC"/>
    <w:rsid w:val="004E2C90"/>
    <w:rsid w:val="004E3265"/>
    <w:rsid w:val="004E4C7D"/>
    <w:rsid w:val="004F0C40"/>
    <w:rsid w:val="004F11EA"/>
    <w:rsid w:val="004F2E03"/>
    <w:rsid w:val="004F34E0"/>
    <w:rsid w:val="004F35F3"/>
    <w:rsid w:val="004F5367"/>
    <w:rsid w:val="004F7A6F"/>
    <w:rsid w:val="00502377"/>
    <w:rsid w:val="00506D7C"/>
    <w:rsid w:val="00511126"/>
    <w:rsid w:val="005114C7"/>
    <w:rsid w:val="00511AED"/>
    <w:rsid w:val="00513CF4"/>
    <w:rsid w:val="00516A2E"/>
    <w:rsid w:val="00521437"/>
    <w:rsid w:val="0052495E"/>
    <w:rsid w:val="00530ED7"/>
    <w:rsid w:val="00533D51"/>
    <w:rsid w:val="00533FC0"/>
    <w:rsid w:val="005344FF"/>
    <w:rsid w:val="00537441"/>
    <w:rsid w:val="00550D84"/>
    <w:rsid w:val="00551849"/>
    <w:rsid w:val="0055233F"/>
    <w:rsid w:val="005525D7"/>
    <w:rsid w:val="005535A7"/>
    <w:rsid w:val="005539E3"/>
    <w:rsid w:val="00553B70"/>
    <w:rsid w:val="00553BFB"/>
    <w:rsid w:val="00554F7A"/>
    <w:rsid w:val="005575A8"/>
    <w:rsid w:val="005618C5"/>
    <w:rsid w:val="0056326D"/>
    <w:rsid w:val="005640F8"/>
    <w:rsid w:val="005647D8"/>
    <w:rsid w:val="00577E2E"/>
    <w:rsid w:val="005808E1"/>
    <w:rsid w:val="00581B0E"/>
    <w:rsid w:val="00583C51"/>
    <w:rsid w:val="00585374"/>
    <w:rsid w:val="005906AC"/>
    <w:rsid w:val="00597D1D"/>
    <w:rsid w:val="005A1A67"/>
    <w:rsid w:val="005A2911"/>
    <w:rsid w:val="005A3484"/>
    <w:rsid w:val="005A7060"/>
    <w:rsid w:val="005A7147"/>
    <w:rsid w:val="005A72EF"/>
    <w:rsid w:val="005B0076"/>
    <w:rsid w:val="005B22E8"/>
    <w:rsid w:val="005B3D64"/>
    <w:rsid w:val="005B6DE8"/>
    <w:rsid w:val="005B7DE0"/>
    <w:rsid w:val="005B7F25"/>
    <w:rsid w:val="005C3038"/>
    <w:rsid w:val="005C337A"/>
    <w:rsid w:val="005C368D"/>
    <w:rsid w:val="005C7DDA"/>
    <w:rsid w:val="005E4574"/>
    <w:rsid w:val="005E7AFB"/>
    <w:rsid w:val="005E7EA9"/>
    <w:rsid w:val="005F0CF9"/>
    <w:rsid w:val="005F1E05"/>
    <w:rsid w:val="005F2CD9"/>
    <w:rsid w:val="005F405F"/>
    <w:rsid w:val="005F45A0"/>
    <w:rsid w:val="005F4C70"/>
    <w:rsid w:val="005F7102"/>
    <w:rsid w:val="006011C2"/>
    <w:rsid w:val="0060141F"/>
    <w:rsid w:val="006024C3"/>
    <w:rsid w:val="006047F3"/>
    <w:rsid w:val="00605108"/>
    <w:rsid w:val="006053F5"/>
    <w:rsid w:val="00611832"/>
    <w:rsid w:val="00612E0D"/>
    <w:rsid w:val="00613E5A"/>
    <w:rsid w:val="00614090"/>
    <w:rsid w:val="006177C1"/>
    <w:rsid w:val="00617952"/>
    <w:rsid w:val="00620DA0"/>
    <w:rsid w:val="00622BD4"/>
    <w:rsid w:val="00626EF9"/>
    <w:rsid w:val="006316BF"/>
    <w:rsid w:val="00633C3A"/>
    <w:rsid w:val="006369E3"/>
    <w:rsid w:val="00636CAA"/>
    <w:rsid w:val="006370E3"/>
    <w:rsid w:val="00652B01"/>
    <w:rsid w:val="00652E81"/>
    <w:rsid w:val="00656793"/>
    <w:rsid w:val="00661020"/>
    <w:rsid w:val="00666941"/>
    <w:rsid w:val="00667610"/>
    <w:rsid w:val="006702DB"/>
    <w:rsid w:val="006708DA"/>
    <w:rsid w:val="00670A05"/>
    <w:rsid w:val="00671197"/>
    <w:rsid w:val="00671B7D"/>
    <w:rsid w:val="00674139"/>
    <w:rsid w:val="00675A5B"/>
    <w:rsid w:val="0068088F"/>
    <w:rsid w:val="0068169C"/>
    <w:rsid w:val="00681D0B"/>
    <w:rsid w:val="00681E3E"/>
    <w:rsid w:val="0068250E"/>
    <w:rsid w:val="00682E98"/>
    <w:rsid w:val="0068325B"/>
    <w:rsid w:val="00685F2F"/>
    <w:rsid w:val="006868E8"/>
    <w:rsid w:val="00694DD6"/>
    <w:rsid w:val="006978A5"/>
    <w:rsid w:val="006A037C"/>
    <w:rsid w:val="006B0908"/>
    <w:rsid w:val="006B5CCB"/>
    <w:rsid w:val="006B7DF7"/>
    <w:rsid w:val="006C0412"/>
    <w:rsid w:val="006C2308"/>
    <w:rsid w:val="006C4FDD"/>
    <w:rsid w:val="006D2003"/>
    <w:rsid w:val="006D6AE2"/>
    <w:rsid w:val="006E23AD"/>
    <w:rsid w:val="006E3CFD"/>
    <w:rsid w:val="006E599D"/>
    <w:rsid w:val="006E7E82"/>
    <w:rsid w:val="006F018D"/>
    <w:rsid w:val="006F19E7"/>
    <w:rsid w:val="006F27EE"/>
    <w:rsid w:val="006F305B"/>
    <w:rsid w:val="006F7A0F"/>
    <w:rsid w:val="006F7FB6"/>
    <w:rsid w:val="00700439"/>
    <w:rsid w:val="00700C9F"/>
    <w:rsid w:val="00701858"/>
    <w:rsid w:val="00703955"/>
    <w:rsid w:val="00703B21"/>
    <w:rsid w:val="007059FC"/>
    <w:rsid w:val="00707BF6"/>
    <w:rsid w:val="007112F2"/>
    <w:rsid w:val="00712958"/>
    <w:rsid w:val="00713D1F"/>
    <w:rsid w:val="0071576F"/>
    <w:rsid w:val="0071580E"/>
    <w:rsid w:val="00715F98"/>
    <w:rsid w:val="007240A3"/>
    <w:rsid w:val="00727718"/>
    <w:rsid w:val="00727BF0"/>
    <w:rsid w:val="00727F7E"/>
    <w:rsid w:val="00733DC1"/>
    <w:rsid w:val="00737C26"/>
    <w:rsid w:val="00740980"/>
    <w:rsid w:val="00742A14"/>
    <w:rsid w:val="0074385D"/>
    <w:rsid w:val="00744F27"/>
    <w:rsid w:val="007453C1"/>
    <w:rsid w:val="00747889"/>
    <w:rsid w:val="00747D5D"/>
    <w:rsid w:val="00753CE0"/>
    <w:rsid w:val="00760769"/>
    <w:rsid w:val="007670E4"/>
    <w:rsid w:val="0077016F"/>
    <w:rsid w:val="007718F0"/>
    <w:rsid w:val="00772240"/>
    <w:rsid w:val="007731A4"/>
    <w:rsid w:val="0077367B"/>
    <w:rsid w:val="00776027"/>
    <w:rsid w:val="00781838"/>
    <w:rsid w:val="00782941"/>
    <w:rsid w:val="00790516"/>
    <w:rsid w:val="00791ADE"/>
    <w:rsid w:val="0079308E"/>
    <w:rsid w:val="00796802"/>
    <w:rsid w:val="007A04B1"/>
    <w:rsid w:val="007A440F"/>
    <w:rsid w:val="007A63EC"/>
    <w:rsid w:val="007A6EF4"/>
    <w:rsid w:val="007A73C3"/>
    <w:rsid w:val="007B6634"/>
    <w:rsid w:val="007B6AEC"/>
    <w:rsid w:val="007B7157"/>
    <w:rsid w:val="007C0E9C"/>
    <w:rsid w:val="007C2A29"/>
    <w:rsid w:val="007C5D93"/>
    <w:rsid w:val="007C7CC2"/>
    <w:rsid w:val="007E0200"/>
    <w:rsid w:val="007E353D"/>
    <w:rsid w:val="007E3DDA"/>
    <w:rsid w:val="007E53DC"/>
    <w:rsid w:val="007E626D"/>
    <w:rsid w:val="007E6AD8"/>
    <w:rsid w:val="007E6C76"/>
    <w:rsid w:val="007F1C2E"/>
    <w:rsid w:val="007F325E"/>
    <w:rsid w:val="007F386C"/>
    <w:rsid w:val="007F4D69"/>
    <w:rsid w:val="007F6E0A"/>
    <w:rsid w:val="008001CE"/>
    <w:rsid w:val="008020B5"/>
    <w:rsid w:val="00802220"/>
    <w:rsid w:val="008035CD"/>
    <w:rsid w:val="00807BD2"/>
    <w:rsid w:val="008155D2"/>
    <w:rsid w:val="00821B44"/>
    <w:rsid w:val="00826386"/>
    <w:rsid w:val="008279C7"/>
    <w:rsid w:val="008310EA"/>
    <w:rsid w:val="008323C1"/>
    <w:rsid w:val="0083441E"/>
    <w:rsid w:val="00834B05"/>
    <w:rsid w:val="00837927"/>
    <w:rsid w:val="0084400A"/>
    <w:rsid w:val="00845691"/>
    <w:rsid w:val="008510E8"/>
    <w:rsid w:val="00852004"/>
    <w:rsid w:val="00854BBC"/>
    <w:rsid w:val="00860363"/>
    <w:rsid w:val="0086364B"/>
    <w:rsid w:val="00863DE9"/>
    <w:rsid w:val="00871E55"/>
    <w:rsid w:val="0087327C"/>
    <w:rsid w:val="0087408E"/>
    <w:rsid w:val="00874140"/>
    <w:rsid w:val="008761C2"/>
    <w:rsid w:val="0088121E"/>
    <w:rsid w:val="0088378D"/>
    <w:rsid w:val="00884F28"/>
    <w:rsid w:val="00885A8D"/>
    <w:rsid w:val="00886F5E"/>
    <w:rsid w:val="00887572"/>
    <w:rsid w:val="00887BCA"/>
    <w:rsid w:val="0089403F"/>
    <w:rsid w:val="008A40A5"/>
    <w:rsid w:val="008A6109"/>
    <w:rsid w:val="008B07B6"/>
    <w:rsid w:val="008B0DC2"/>
    <w:rsid w:val="008B1326"/>
    <w:rsid w:val="008B1E6A"/>
    <w:rsid w:val="008B1E95"/>
    <w:rsid w:val="008B3F2D"/>
    <w:rsid w:val="008B46E2"/>
    <w:rsid w:val="008C0BD3"/>
    <w:rsid w:val="008C21D4"/>
    <w:rsid w:val="008C5CCE"/>
    <w:rsid w:val="008D4F10"/>
    <w:rsid w:val="008D7232"/>
    <w:rsid w:val="008E17BE"/>
    <w:rsid w:val="008F2A14"/>
    <w:rsid w:val="008F2F03"/>
    <w:rsid w:val="008F4A47"/>
    <w:rsid w:val="008F7CD5"/>
    <w:rsid w:val="00900175"/>
    <w:rsid w:val="00900AB8"/>
    <w:rsid w:val="00902EEF"/>
    <w:rsid w:val="00905A03"/>
    <w:rsid w:val="00906F53"/>
    <w:rsid w:val="00907640"/>
    <w:rsid w:val="009150F8"/>
    <w:rsid w:val="0092417D"/>
    <w:rsid w:val="00924563"/>
    <w:rsid w:val="00924654"/>
    <w:rsid w:val="00925F1B"/>
    <w:rsid w:val="00933BB7"/>
    <w:rsid w:val="00933FFE"/>
    <w:rsid w:val="009341F1"/>
    <w:rsid w:val="0093488C"/>
    <w:rsid w:val="00935968"/>
    <w:rsid w:val="00937B47"/>
    <w:rsid w:val="00937F11"/>
    <w:rsid w:val="00940965"/>
    <w:rsid w:val="009422B8"/>
    <w:rsid w:val="0094259C"/>
    <w:rsid w:val="0094261C"/>
    <w:rsid w:val="00947B8B"/>
    <w:rsid w:val="00947BCB"/>
    <w:rsid w:val="009500CD"/>
    <w:rsid w:val="00953E55"/>
    <w:rsid w:val="00966B02"/>
    <w:rsid w:val="00972134"/>
    <w:rsid w:val="0097383A"/>
    <w:rsid w:val="00974589"/>
    <w:rsid w:val="0097668E"/>
    <w:rsid w:val="00980222"/>
    <w:rsid w:val="00984AE3"/>
    <w:rsid w:val="00985603"/>
    <w:rsid w:val="0098648D"/>
    <w:rsid w:val="00986BBD"/>
    <w:rsid w:val="00986C4D"/>
    <w:rsid w:val="00991365"/>
    <w:rsid w:val="0099412B"/>
    <w:rsid w:val="009941AD"/>
    <w:rsid w:val="00995D73"/>
    <w:rsid w:val="00995FAF"/>
    <w:rsid w:val="009978CA"/>
    <w:rsid w:val="009A1FE8"/>
    <w:rsid w:val="009B1929"/>
    <w:rsid w:val="009C31C0"/>
    <w:rsid w:val="009C394D"/>
    <w:rsid w:val="009C50EB"/>
    <w:rsid w:val="009D100D"/>
    <w:rsid w:val="009D60CC"/>
    <w:rsid w:val="009E6048"/>
    <w:rsid w:val="009E6112"/>
    <w:rsid w:val="009E7919"/>
    <w:rsid w:val="009F24B9"/>
    <w:rsid w:val="00A04357"/>
    <w:rsid w:val="00A050F5"/>
    <w:rsid w:val="00A05BD6"/>
    <w:rsid w:val="00A123E0"/>
    <w:rsid w:val="00A1599F"/>
    <w:rsid w:val="00A1784C"/>
    <w:rsid w:val="00A20F13"/>
    <w:rsid w:val="00A23127"/>
    <w:rsid w:val="00A23D8F"/>
    <w:rsid w:val="00A26715"/>
    <w:rsid w:val="00A32718"/>
    <w:rsid w:val="00A34697"/>
    <w:rsid w:val="00A3792B"/>
    <w:rsid w:val="00A435B9"/>
    <w:rsid w:val="00A45ED6"/>
    <w:rsid w:val="00A462EB"/>
    <w:rsid w:val="00A46408"/>
    <w:rsid w:val="00A4777B"/>
    <w:rsid w:val="00A51CD2"/>
    <w:rsid w:val="00A571EF"/>
    <w:rsid w:val="00A62DA5"/>
    <w:rsid w:val="00A64A57"/>
    <w:rsid w:val="00A64FDC"/>
    <w:rsid w:val="00A6594E"/>
    <w:rsid w:val="00A70673"/>
    <w:rsid w:val="00A71F61"/>
    <w:rsid w:val="00A72B3A"/>
    <w:rsid w:val="00A7347E"/>
    <w:rsid w:val="00A73D29"/>
    <w:rsid w:val="00A751AF"/>
    <w:rsid w:val="00A835F8"/>
    <w:rsid w:val="00A96F53"/>
    <w:rsid w:val="00AA23C2"/>
    <w:rsid w:val="00AA3CFC"/>
    <w:rsid w:val="00AA5408"/>
    <w:rsid w:val="00AB759A"/>
    <w:rsid w:val="00AC0496"/>
    <w:rsid w:val="00AC09F7"/>
    <w:rsid w:val="00AC48E6"/>
    <w:rsid w:val="00AD0243"/>
    <w:rsid w:val="00AD3D57"/>
    <w:rsid w:val="00AD5635"/>
    <w:rsid w:val="00AD572C"/>
    <w:rsid w:val="00AE350F"/>
    <w:rsid w:val="00AE66D7"/>
    <w:rsid w:val="00AE6ABF"/>
    <w:rsid w:val="00AE7256"/>
    <w:rsid w:val="00B030DE"/>
    <w:rsid w:val="00B07188"/>
    <w:rsid w:val="00B07FB2"/>
    <w:rsid w:val="00B128DB"/>
    <w:rsid w:val="00B12906"/>
    <w:rsid w:val="00B1411F"/>
    <w:rsid w:val="00B16AEE"/>
    <w:rsid w:val="00B204A8"/>
    <w:rsid w:val="00B21093"/>
    <w:rsid w:val="00B22F78"/>
    <w:rsid w:val="00B26489"/>
    <w:rsid w:val="00B265EB"/>
    <w:rsid w:val="00B315CA"/>
    <w:rsid w:val="00B33E39"/>
    <w:rsid w:val="00B34337"/>
    <w:rsid w:val="00B35222"/>
    <w:rsid w:val="00B35389"/>
    <w:rsid w:val="00B35989"/>
    <w:rsid w:val="00B36D0A"/>
    <w:rsid w:val="00B421C1"/>
    <w:rsid w:val="00B4413E"/>
    <w:rsid w:val="00B4470B"/>
    <w:rsid w:val="00B45CDE"/>
    <w:rsid w:val="00B46071"/>
    <w:rsid w:val="00B470C0"/>
    <w:rsid w:val="00B47819"/>
    <w:rsid w:val="00B5006F"/>
    <w:rsid w:val="00B5067A"/>
    <w:rsid w:val="00B5138C"/>
    <w:rsid w:val="00B5322B"/>
    <w:rsid w:val="00B55B21"/>
    <w:rsid w:val="00B5601E"/>
    <w:rsid w:val="00B57E5F"/>
    <w:rsid w:val="00B64ED5"/>
    <w:rsid w:val="00B674C4"/>
    <w:rsid w:val="00B75116"/>
    <w:rsid w:val="00B803BA"/>
    <w:rsid w:val="00B81FE3"/>
    <w:rsid w:val="00B835A6"/>
    <w:rsid w:val="00B86431"/>
    <w:rsid w:val="00B91665"/>
    <w:rsid w:val="00B91699"/>
    <w:rsid w:val="00B92F69"/>
    <w:rsid w:val="00B96237"/>
    <w:rsid w:val="00BA352A"/>
    <w:rsid w:val="00BA4419"/>
    <w:rsid w:val="00BB1043"/>
    <w:rsid w:val="00BB2363"/>
    <w:rsid w:val="00BB2F5C"/>
    <w:rsid w:val="00BB37FD"/>
    <w:rsid w:val="00BB51C6"/>
    <w:rsid w:val="00BC1EBF"/>
    <w:rsid w:val="00BC1F9D"/>
    <w:rsid w:val="00BD4573"/>
    <w:rsid w:val="00BE11D4"/>
    <w:rsid w:val="00BE2010"/>
    <w:rsid w:val="00BE69FE"/>
    <w:rsid w:val="00BE6A40"/>
    <w:rsid w:val="00BE7008"/>
    <w:rsid w:val="00BF37D3"/>
    <w:rsid w:val="00BF5AA7"/>
    <w:rsid w:val="00C103E1"/>
    <w:rsid w:val="00C22A58"/>
    <w:rsid w:val="00C2300E"/>
    <w:rsid w:val="00C24A2A"/>
    <w:rsid w:val="00C2620A"/>
    <w:rsid w:val="00C26B05"/>
    <w:rsid w:val="00C3550F"/>
    <w:rsid w:val="00C3681B"/>
    <w:rsid w:val="00C44859"/>
    <w:rsid w:val="00C52675"/>
    <w:rsid w:val="00C52D37"/>
    <w:rsid w:val="00C548DD"/>
    <w:rsid w:val="00C54A68"/>
    <w:rsid w:val="00C6015E"/>
    <w:rsid w:val="00C62129"/>
    <w:rsid w:val="00C622C9"/>
    <w:rsid w:val="00C6565E"/>
    <w:rsid w:val="00C66293"/>
    <w:rsid w:val="00C75759"/>
    <w:rsid w:val="00C8380B"/>
    <w:rsid w:val="00C85535"/>
    <w:rsid w:val="00C859C9"/>
    <w:rsid w:val="00C92F69"/>
    <w:rsid w:val="00C95618"/>
    <w:rsid w:val="00C960AF"/>
    <w:rsid w:val="00C96681"/>
    <w:rsid w:val="00CA6FB9"/>
    <w:rsid w:val="00CB222E"/>
    <w:rsid w:val="00CB3956"/>
    <w:rsid w:val="00CB3C6A"/>
    <w:rsid w:val="00CC1D82"/>
    <w:rsid w:val="00CC386D"/>
    <w:rsid w:val="00CC539B"/>
    <w:rsid w:val="00CD1296"/>
    <w:rsid w:val="00CD1D08"/>
    <w:rsid w:val="00CD4060"/>
    <w:rsid w:val="00CD6124"/>
    <w:rsid w:val="00CD78D0"/>
    <w:rsid w:val="00CE50D3"/>
    <w:rsid w:val="00CE65B7"/>
    <w:rsid w:val="00CF08A6"/>
    <w:rsid w:val="00CF331A"/>
    <w:rsid w:val="00CF4E64"/>
    <w:rsid w:val="00CF53DD"/>
    <w:rsid w:val="00D05811"/>
    <w:rsid w:val="00D0668C"/>
    <w:rsid w:val="00D108EA"/>
    <w:rsid w:val="00D15104"/>
    <w:rsid w:val="00D21ED3"/>
    <w:rsid w:val="00D30F54"/>
    <w:rsid w:val="00D315C8"/>
    <w:rsid w:val="00D31E1C"/>
    <w:rsid w:val="00D32A84"/>
    <w:rsid w:val="00D35056"/>
    <w:rsid w:val="00D37196"/>
    <w:rsid w:val="00D40A45"/>
    <w:rsid w:val="00D40AF2"/>
    <w:rsid w:val="00D40D23"/>
    <w:rsid w:val="00D41A29"/>
    <w:rsid w:val="00D42250"/>
    <w:rsid w:val="00D43F65"/>
    <w:rsid w:val="00D44AF0"/>
    <w:rsid w:val="00D475C1"/>
    <w:rsid w:val="00D47829"/>
    <w:rsid w:val="00D52B93"/>
    <w:rsid w:val="00D54C76"/>
    <w:rsid w:val="00D57A8E"/>
    <w:rsid w:val="00D6045E"/>
    <w:rsid w:val="00D65D58"/>
    <w:rsid w:val="00D667FA"/>
    <w:rsid w:val="00D67AFB"/>
    <w:rsid w:val="00D704D0"/>
    <w:rsid w:val="00D74102"/>
    <w:rsid w:val="00D74B20"/>
    <w:rsid w:val="00D7595F"/>
    <w:rsid w:val="00D76742"/>
    <w:rsid w:val="00D80074"/>
    <w:rsid w:val="00D8377A"/>
    <w:rsid w:val="00D8513C"/>
    <w:rsid w:val="00D86EB9"/>
    <w:rsid w:val="00D90C7C"/>
    <w:rsid w:val="00D93414"/>
    <w:rsid w:val="00D94D6D"/>
    <w:rsid w:val="00DA05C6"/>
    <w:rsid w:val="00DA21E4"/>
    <w:rsid w:val="00DA5D7B"/>
    <w:rsid w:val="00DA6713"/>
    <w:rsid w:val="00DA7B50"/>
    <w:rsid w:val="00DB0321"/>
    <w:rsid w:val="00DB0F3D"/>
    <w:rsid w:val="00DB2ACF"/>
    <w:rsid w:val="00DB5CC0"/>
    <w:rsid w:val="00DC26A0"/>
    <w:rsid w:val="00DC6C8B"/>
    <w:rsid w:val="00DC72B7"/>
    <w:rsid w:val="00DD201E"/>
    <w:rsid w:val="00DE2681"/>
    <w:rsid w:val="00DE454A"/>
    <w:rsid w:val="00DE5226"/>
    <w:rsid w:val="00DE5D0D"/>
    <w:rsid w:val="00DE7560"/>
    <w:rsid w:val="00DF4923"/>
    <w:rsid w:val="00DF4BEC"/>
    <w:rsid w:val="00DF4FF7"/>
    <w:rsid w:val="00E00D40"/>
    <w:rsid w:val="00E02CC3"/>
    <w:rsid w:val="00E064E4"/>
    <w:rsid w:val="00E106F5"/>
    <w:rsid w:val="00E200F5"/>
    <w:rsid w:val="00E2139C"/>
    <w:rsid w:val="00E30930"/>
    <w:rsid w:val="00E32D67"/>
    <w:rsid w:val="00E331DE"/>
    <w:rsid w:val="00E33CB7"/>
    <w:rsid w:val="00E34FD3"/>
    <w:rsid w:val="00E3667B"/>
    <w:rsid w:val="00E418F1"/>
    <w:rsid w:val="00E43E35"/>
    <w:rsid w:val="00E4479A"/>
    <w:rsid w:val="00E44E5E"/>
    <w:rsid w:val="00E461AB"/>
    <w:rsid w:val="00E463A0"/>
    <w:rsid w:val="00E516DE"/>
    <w:rsid w:val="00E553AC"/>
    <w:rsid w:val="00E60778"/>
    <w:rsid w:val="00E63109"/>
    <w:rsid w:val="00E63AE0"/>
    <w:rsid w:val="00E71801"/>
    <w:rsid w:val="00E73B00"/>
    <w:rsid w:val="00E75EFE"/>
    <w:rsid w:val="00E7653B"/>
    <w:rsid w:val="00E81ADF"/>
    <w:rsid w:val="00E83220"/>
    <w:rsid w:val="00E84586"/>
    <w:rsid w:val="00E86076"/>
    <w:rsid w:val="00E9496E"/>
    <w:rsid w:val="00E950AD"/>
    <w:rsid w:val="00EA0287"/>
    <w:rsid w:val="00EA0E71"/>
    <w:rsid w:val="00EA2CC6"/>
    <w:rsid w:val="00EA427C"/>
    <w:rsid w:val="00EA66CB"/>
    <w:rsid w:val="00EA6B41"/>
    <w:rsid w:val="00EA7CA2"/>
    <w:rsid w:val="00EB21A5"/>
    <w:rsid w:val="00EB271A"/>
    <w:rsid w:val="00EB35BE"/>
    <w:rsid w:val="00EB4284"/>
    <w:rsid w:val="00EB7E66"/>
    <w:rsid w:val="00EC02E1"/>
    <w:rsid w:val="00EC109E"/>
    <w:rsid w:val="00EC260A"/>
    <w:rsid w:val="00EC6BA1"/>
    <w:rsid w:val="00ED03F2"/>
    <w:rsid w:val="00ED0BCD"/>
    <w:rsid w:val="00ED208F"/>
    <w:rsid w:val="00EE0149"/>
    <w:rsid w:val="00EE231D"/>
    <w:rsid w:val="00EE5738"/>
    <w:rsid w:val="00EE6DD0"/>
    <w:rsid w:val="00EF0A76"/>
    <w:rsid w:val="00EF207B"/>
    <w:rsid w:val="00EF41BC"/>
    <w:rsid w:val="00EF7679"/>
    <w:rsid w:val="00EF7D4E"/>
    <w:rsid w:val="00F016E6"/>
    <w:rsid w:val="00F01C5F"/>
    <w:rsid w:val="00F022B7"/>
    <w:rsid w:val="00F05900"/>
    <w:rsid w:val="00F06D04"/>
    <w:rsid w:val="00F07555"/>
    <w:rsid w:val="00F10D1D"/>
    <w:rsid w:val="00F114BC"/>
    <w:rsid w:val="00F1300F"/>
    <w:rsid w:val="00F1380A"/>
    <w:rsid w:val="00F14340"/>
    <w:rsid w:val="00F163BA"/>
    <w:rsid w:val="00F268CA"/>
    <w:rsid w:val="00F31468"/>
    <w:rsid w:val="00F34243"/>
    <w:rsid w:val="00F344FE"/>
    <w:rsid w:val="00F353B9"/>
    <w:rsid w:val="00F36780"/>
    <w:rsid w:val="00F368EA"/>
    <w:rsid w:val="00F36CD8"/>
    <w:rsid w:val="00F376A5"/>
    <w:rsid w:val="00F407F4"/>
    <w:rsid w:val="00F4181D"/>
    <w:rsid w:val="00F44E5B"/>
    <w:rsid w:val="00F45846"/>
    <w:rsid w:val="00F45B96"/>
    <w:rsid w:val="00F46F63"/>
    <w:rsid w:val="00F50002"/>
    <w:rsid w:val="00F5431B"/>
    <w:rsid w:val="00F56B5A"/>
    <w:rsid w:val="00F606EE"/>
    <w:rsid w:val="00F620E8"/>
    <w:rsid w:val="00F70B5A"/>
    <w:rsid w:val="00F70DB5"/>
    <w:rsid w:val="00F70DD9"/>
    <w:rsid w:val="00F715C6"/>
    <w:rsid w:val="00F72F58"/>
    <w:rsid w:val="00F73665"/>
    <w:rsid w:val="00F81261"/>
    <w:rsid w:val="00F829DC"/>
    <w:rsid w:val="00F87155"/>
    <w:rsid w:val="00F87B8C"/>
    <w:rsid w:val="00F912FF"/>
    <w:rsid w:val="00F91B2D"/>
    <w:rsid w:val="00F96DBC"/>
    <w:rsid w:val="00FA0737"/>
    <w:rsid w:val="00FA105A"/>
    <w:rsid w:val="00FA3935"/>
    <w:rsid w:val="00FA461E"/>
    <w:rsid w:val="00FB611E"/>
    <w:rsid w:val="00FC255E"/>
    <w:rsid w:val="00FC5365"/>
    <w:rsid w:val="00FD3C06"/>
    <w:rsid w:val="00FE1FC5"/>
    <w:rsid w:val="00FE7F83"/>
    <w:rsid w:val="00FF124C"/>
    <w:rsid w:val="00FF1903"/>
    <w:rsid w:val="00FF608C"/>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00F5"/>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paragraph" w:styleId="ac">
    <w:name w:val="Balloon Text"/>
    <w:basedOn w:val="a"/>
    <w:link w:val="ad"/>
    <w:uiPriority w:val="99"/>
    <w:semiHidden/>
    <w:unhideWhenUsed/>
    <w:rsid w:val="00105DAE"/>
    <w:rPr>
      <w:sz w:val="18"/>
      <w:szCs w:val="18"/>
    </w:rPr>
  </w:style>
  <w:style w:type="character" w:customStyle="1" w:styleId="ad">
    <w:name w:val="批注框文本字符"/>
    <w:basedOn w:val="a0"/>
    <w:link w:val="ac"/>
    <w:uiPriority w:val="99"/>
    <w:semiHidden/>
    <w:rsid w:val="00105DAE"/>
    <w:rPr>
      <w:rFonts w:ascii="Times New Roman" w:hAnsi="Times New Roman" w:cs="Times New Roman"/>
      <w:kern w:val="0"/>
      <w:sz w:val="18"/>
      <w:szCs w:val="18"/>
    </w:rPr>
  </w:style>
  <w:style w:type="character" w:customStyle="1" w:styleId="parabreak">
    <w:name w:val="para_break"/>
    <w:basedOn w:val="a0"/>
    <w:rsid w:val="002D6F27"/>
  </w:style>
  <w:style w:type="paragraph" w:styleId="ae">
    <w:name w:val="Title"/>
    <w:basedOn w:val="a"/>
    <w:next w:val="a"/>
    <w:link w:val="af"/>
    <w:uiPriority w:val="10"/>
    <w:qFormat/>
    <w:rsid w:val="008035CD"/>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af">
    <w:name w:val="标题字符"/>
    <w:basedOn w:val="a0"/>
    <w:link w:val="ae"/>
    <w:uiPriority w:val="10"/>
    <w:rsid w:val="008035CD"/>
    <w:rPr>
      <w:rFonts w:asciiTheme="majorHAnsi" w:eastAsiaTheme="majorEastAsia" w:hAnsiTheme="majorHAnsi" w:cstheme="majorBidi"/>
      <w:b/>
      <w:bCs/>
      <w:sz w:val="32"/>
      <w:szCs w:val="32"/>
    </w:rPr>
  </w:style>
  <w:style w:type="table" w:styleId="af0">
    <w:name w:val="Table Grid"/>
    <w:basedOn w:val="a1"/>
    <w:uiPriority w:val="39"/>
    <w:rsid w:val="008035CD"/>
    <w:rPr>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64">
      <w:bodyDiv w:val="1"/>
      <w:marLeft w:val="0"/>
      <w:marRight w:val="0"/>
      <w:marTop w:val="0"/>
      <w:marBottom w:val="0"/>
      <w:divBdr>
        <w:top w:val="none" w:sz="0" w:space="0" w:color="auto"/>
        <w:left w:val="none" w:sz="0" w:space="0" w:color="auto"/>
        <w:bottom w:val="none" w:sz="0" w:space="0" w:color="auto"/>
        <w:right w:val="none" w:sz="0" w:space="0" w:color="auto"/>
      </w:divBdr>
    </w:div>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24983724">
      <w:bodyDiv w:val="1"/>
      <w:marLeft w:val="0"/>
      <w:marRight w:val="0"/>
      <w:marTop w:val="0"/>
      <w:marBottom w:val="0"/>
      <w:divBdr>
        <w:top w:val="none" w:sz="0" w:space="0" w:color="auto"/>
        <w:left w:val="none" w:sz="0" w:space="0" w:color="auto"/>
        <w:bottom w:val="none" w:sz="0" w:space="0" w:color="auto"/>
        <w:right w:val="none" w:sz="0" w:space="0" w:color="auto"/>
      </w:divBdr>
    </w:div>
    <w:div w:id="2853327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3842646">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29397032">
      <w:bodyDiv w:val="1"/>
      <w:marLeft w:val="0"/>
      <w:marRight w:val="0"/>
      <w:marTop w:val="0"/>
      <w:marBottom w:val="0"/>
      <w:divBdr>
        <w:top w:val="none" w:sz="0" w:space="0" w:color="auto"/>
        <w:left w:val="none" w:sz="0" w:space="0" w:color="auto"/>
        <w:bottom w:val="none" w:sz="0" w:space="0" w:color="auto"/>
        <w:right w:val="none" w:sz="0" w:space="0" w:color="auto"/>
      </w:divBdr>
    </w:div>
    <w:div w:id="134103248">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73825412">
      <w:bodyDiv w:val="1"/>
      <w:marLeft w:val="0"/>
      <w:marRight w:val="0"/>
      <w:marTop w:val="0"/>
      <w:marBottom w:val="0"/>
      <w:divBdr>
        <w:top w:val="none" w:sz="0" w:space="0" w:color="auto"/>
        <w:left w:val="none" w:sz="0" w:space="0" w:color="auto"/>
        <w:bottom w:val="none" w:sz="0" w:space="0" w:color="auto"/>
        <w:right w:val="none" w:sz="0" w:space="0" w:color="auto"/>
      </w:divBdr>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31489534">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77320919">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09347892">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2308305">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53793536">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44147904">
      <w:bodyDiv w:val="1"/>
      <w:marLeft w:val="0"/>
      <w:marRight w:val="0"/>
      <w:marTop w:val="0"/>
      <w:marBottom w:val="0"/>
      <w:divBdr>
        <w:top w:val="none" w:sz="0" w:space="0" w:color="auto"/>
        <w:left w:val="none" w:sz="0" w:space="0" w:color="auto"/>
        <w:bottom w:val="none" w:sz="0" w:space="0" w:color="auto"/>
        <w:right w:val="none" w:sz="0" w:space="0" w:color="auto"/>
      </w:divBdr>
    </w:div>
    <w:div w:id="545263622">
      <w:bodyDiv w:val="1"/>
      <w:marLeft w:val="0"/>
      <w:marRight w:val="0"/>
      <w:marTop w:val="0"/>
      <w:marBottom w:val="0"/>
      <w:divBdr>
        <w:top w:val="none" w:sz="0" w:space="0" w:color="auto"/>
        <w:left w:val="none" w:sz="0" w:space="0" w:color="auto"/>
        <w:bottom w:val="none" w:sz="0" w:space="0" w:color="auto"/>
        <w:right w:val="none" w:sz="0" w:space="0" w:color="auto"/>
      </w:divBdr>
    </w:div>
    <w:div w:id="565728773">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595406362">
      <w:bodyDiv w:val="1"/>
      <w:marLeft w:val="0"/>
      <w:marRight w:val="0"/>
      <w:marTop w:val="0"/>
      <w:marBottom w:val="0"/>
      <w:divBdr>
        <w:top w:val="none" w:sz="0" w:space="0" w:color="auto"/>
        <w:left w:val="none" w:sz="0" w:space="0" w:color="auto"/>
        <w:bottom w:val="none" w:sz="0" w:space="0" w:color="auto"/>
        <w:right w:val="none" w:sz="0" w:space="0" w:color="auto"/>
      </w:divBdr>
    </w:div>
    <w:div w:id="597177234">
      <w:bodyDiv w:val="1"/>
      <w:marLeft w:val="0"/>
      <w:marRight w:val="0"/>
      <w:marTop w:val="0"/>
      <w:marBottom w:val="0"/>
      <w:divBdr>
        <w:top w:val="none" w:sz="0" w:space="0" w:color="auto"/>
        <w:left w:val="none" w:sz="0" w:space="0" w:color="auto"/>
        <w:bottom w:val="none" w:sz="0" w:space="0" w:color="auto"/>
        <w:right w:val="none" w:sz="0" w:space="0" w:color="auto"/>
      </w:divBdr>
    </w:div>
    <w:div w:id="629744385">
      <w:bodyDiv w:val="1"/>
      <w:marLeft w:val="0"/>
      <w:marRight w:val="0"/>
      <w:marTop w:val="0"/>
      <w:marBottom w:val="0"/>
      <w:divBdr>
        <w:top w:val="none" w:sz="0" w:space="0" w:color="auto"/>
        <w:left w:val="none" w:sz="0" w:space="0" w:color="auto"/>
        <w:bottom w:val="none" w:sz="0" w:space="0" w:color="auto"/>
        <w:right w:val="none" w:sz="0" w:space="0" w:color="auto"/>
      </w:divBdr>
    </w:div>
    <w:div w:id="677849565">
      <w:bodyDiv w:val="1"/>
      <w:marLeft w:val="0"/>
      <w:marRight w:val="0"/>
      <w:marTop w:val="0"/>
      <w:marBottom w:val="0"/>
      <w:divBdr>
        <w:top w:val="none" w:sz="0" w:space="0" w:color="auto"/>
        <w:left w:val="none" w:sz="0" w:space="0" w:color="auto"/>
        <w:bottom w:val="none" w:sz="0" w:space="0" w:color="auto"/>
        <w:right w:val="none" w:sz="0" w:space="0" w:color="auto"/>
      </w:divBdr>
    </w:div>
    <w:div w:id="712343022">
      <w:bodyDiv w:val="1"/>
      <w:marLeft w:val="0"/>
      <w:marRight w:val="0"/>
      <w:marTop w:val="0"/>
      <w:marBottom w:val="0"/>
      <w:divBdr>
        <w:top w:val="none" w:sz="0" w:space="0" w:color="auto"/>
        <w:left w:val="none" w:sz="0" w:space="0" w:color="auto"/>
        <w:bottom w:val="none" w:sz="0" w:space="0" w:color="auto"/>
        <w:right w:val="none" w:sz="0" w:space="0" w:color="auto"/>
      </w:divBdr>
    </w:div>
    <w:div w:id="730427738">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56639245">
      <w:bodyDiv w:val="1"/>
      <w:marLeft w:val="0"/>
      <w:marRight w:val="0"/>
      <w:marTop w:val="0"/>
      <w:marBottom w:val="0"/>
      <w:divBdr>
        <w:top w:val="none" w:sz="0" w:space="0" w:color="auto"/>
        <w:left w:val="none" w:sz="0" w:space="0" w:color="auto"/>
        <w:bottom w:val="none" w:sz="0" w:space="0" w:color="auto"/>
        <w:right w:val="none" w:sz="0" w:space="0" w:color="auto"/>
      </w:divBdr>
    </w:div>
    <w:div w:id="784616604">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00999164">
      <w:bodyDiv w:val="1"/>
      <w:marLeft w:val="0"/>
      <w:marRight w:val="0"/>
      <w:marTop w:val="0"/>
      <w:marBottom w:val="0"/>
      <w:divBdr>
        <w:top w:val="none" w:sz="0" w:space="0" w:color="auto"/>
        <w:left w:val="none" w:sz="0" w:space="0" w:color="auto"/>
        <w:bottom w:val="none" w:sz="0" w:space="0" w:color="auto"/>
        <w:right w:val="none" w:sz="0" w:space="0" w:color="auto"/>
      </w:divBdr>
      <w:divsChild>
        <w:div w:id="17898853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660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30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6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35539033">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79515074">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968047940">
      <w:bodyDiv w:val="1"/>
      <w:marLeft w:val="0"/>
      <w:marRight w:val="0"/>
      <w:marTop w:val="0"/>
      <w:marBottom w:val="0"/>
      <w:divBdr>
        <w:top w:val="none" w:sz="0" w:space="0" w:color="auto"/>
        <w:left w:val="none" w:sz="0" w:space="0" w:color="auto"/>
        <w:bottom w:val="none" w:sz="0" w:space="0" w:color="auto"/>
        <w:right w:val="none" w:sz="0" w:space="0" w:color="auto"/>
      </w:divBdr>
    </w:div>
    <w:div w:id="1013993309">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668801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097557488">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176379436">
      <w:bodyDiv w:val="1"/>
      <w:marLeft w:val="0"/>
      <w:marRight w:val="0"/>
      <w:marTop w:val="0"/>
      <w:marBottom w:val="0"/>
      <w:divBdr>
        <w:top w:val="none" w:sz="0" w:space="0" w:color="auto"/>
        <w:left w:val="none" w:sz="0" w:space="0" w:color="auto"/>
        <w:bottom w:val="none" w:sz="0" w:space="0" w:color="auto"/>
        <w:right w:val="none" w:sz="0" w:space="0" w:color="auto"/>
      </w:divBdr>
    </w:div>
    <w:div w:id="1196307815">
      <w:bodyDiv w:val="1"/>
      <w:marLeft w:val="0"/>
      <w:marRight w:val="0"/>
      <w:marTop w:val="0"/>
      <w:marBottom w:val="0"/>
      <w:divBdr>
        <w:top w:val="none" w:sz="0" w:space="0" w:color="auto"/>
        <w:left w:val="none" w:sz="0" w:space="0" w:color="auto"/>
        <w:bottom w:val="none" w:sz="0" w:space="0" w:color="auto"/>
        <w:right w:val="none" w:sz="0" w:space="0" w:color="auto"/>
      </w:divBdr>
    </w:div>
    <w:div w:id="1211184896">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85884243">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10286828">
      <w:bodyDiv w:val="1"/>
      <w:marLeft w:val="0"/>
      <w:marRight w:val="0"/>
      <w:marTop w:val="0"/>
      <w:marBottom w:val="0"/>
      <w:divBdr>
        <w:top w:val="none" w:sz="0" w:space="0" w:color="auto"/>
        <w:left w:val="none" w:sz="0" w:space="0" w:color="auto"/>
        <w:bottom w:val="none" w:sz="0" w:space="0" w:color="auto"/>
        <w:right w:val="none" w:sz="0" w:space="0" w:color="auto"/>
      </w:divBdr>
    </w:div>
    <w:div w:id="1327244506">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346395341">
      <w:bodyDiv w:val="1"/>
      <w:marLeft w:val="0"/>
      <w:marRight w:val="0"/>
      <w:marTop w:val="0"/>
      <w:marBottom w:val="0"/>
      <w:divBdr>
        <w:top w:val="none" w:sz="0" w:space="0" w:color="auto"/>
        <w:left w:val="none" w:sz="0" w:space="0" w:color="auto"/>
        <w:bottom w:val="none" w:sz="0" w:space="0" w:color="auto"/>
        <w:right w:val="none" w:sz="0" w:space="0" w:color="auto"/>
      </w:divBdr>
    </w:div>
    <w:div w:id="1381056035">
      <w:bodyDiv w:val="1"/>
      <w:marLeft w:val="0"/>
      <w:marRight w:val="0"/>
      <w:marTop w:val="0"/>
      <w:marBottom w:val="0"/>
      <w:divBdr>
        <w:top w:val="none" w:sz="0" w:space="0" w:color="auto"/>
        <w:left w:val="none" w:sz="0" w:space="0" w:color="auto"/>
        <w:bottom w:val="none" w:sz="0" w:space="0" w:color="auto"/>
        <w:right w:val="none" w:sz="0" w:space="0" w:color="auto"/>
      </w:divBdr>
    </w:div>
    <w:div w:id="1414082965">
      <w:bodyDiv w:val="1"/>
      <w:marLeft w:val="0"/>
      <w:marRight w:val="0"/>
      <w:marTop w:val="0"/>
      <w:marBottom w:val="0"/>
      <w:divBdr>
        <w:top w:val="none" w:sz="0" w:space="0" w:color="auto"/>
        <w:left w:val="none" w:sz="0" w:space="0" w:color="auto"/>
        <w:bottom w:val="none" w:sz="0" w:space="0" w:color="auto"/>
        <w:right w:val="none" w:sz="0" w:space="0" w:color="auto"/>
      </w:divBdr>
    </w:div>
    <w:div w:id="1426654881">
      <w:bodyDiv w:val="1"/>
      <w:marLeft w:val="0"/>
      <w:marRight w:val="0"/>
      <w:marTop w:val="0"/>
      <w:marBottom w:val="0"/>
      <w:divBdr>
        <w:top w:val="none" w:sz="0" w:space="0" w:color="auto"/>
        <w:left w:val="none" w:sz="0" w:space="0" w:color="auto"/>
        <w:bottom w:val="none" w:sz="0" w:space="0" w:color="auto"/>
        <w:right w:val="none" w:sz="0" w:space="0" w:color="auto"/>
      </w:divBdr>
      <w:divsChild>
        <w:div w:id="1226988517">
          <w:marLeft w:val="0"/>
          <w:marRight w:val="0"/>
          <w:marTop w:val="0"/>
          <w:marBottom w:val="0"/>
          <w:divBdr>
            <w:top w:val="none" w:sz="0" w:space="0" w:color="auto"/>
            <w:left w:val="none" w:sz="0" w:space="0" w:color="auto"/>
            <w:bottom w:val="none" w:sz="0" w:space="0" w:color="auto"/>
            <w:right w:val="none" w:sz="0" w:space="0" w:color="auto"/>
          </w:divBdr>
        </w:div>
        <w:div w:id="106050379">
          <w:marLeft w:val="0"/>
          <w:marRight w:val="0"/>
          <w:marTop w:val="0"/>
          <w:marBottom w:val="0"/>
          <w:divBdr>
            <w:top w:val="none" w:sz="0" w:space="0" w:color="auto"/>
            <w:left w:val="none" w:sz="0" w:space="0" w:color="auto"/>
            <w:bottom w:val="none" w:sz="0" w:space="0" w:color="auto"/>
            <w:right w:val="none" w:sz="0" w:space="0" w:color="auto"/>
          </w:divBdr>
        </w:div>
        <w:div w:id="1264219661">
          <w:marLeft w:val="0"/>
          <w:marRight w:val="0"/>
          <w:marTop w:val="0"/>
          <w:marBottom w:val="0"/>
          <w:divBdr>
            <w:top w:val="none" w:sz="0" w:space="0" w:color="auto"/>
            <w:left w:val="none" w:sz="0" w:space="0" w:color="auto"/>
            <w:bottom w:val="none" w:sz="0" w:space="0" w:color="auto"/>
            <w:right w:val="none" w:sz="0" w:space="0" w:color="auto"/>
          </w:divBdr>
        </w:div>
        <w:div w:id="1895896672">
          <w:marLeft w:val="0"/>
          <w:marRight w:val="0"/>
          <w:marTop w:val="0"/>
          <w:marBottom w:val="0"/>
          <w:divBdr>
            <w:top w:val="none" w:sz="0" w:space="0" w:color="auto"/>
            <w:left w:val="none" w:sz="0" w:space="0" w:color="auto"/>
            <w:bottom w:val="none" w:sz="0" w:space="0" w:color="auto"/>
            <w:right w:val="none" w:sz="0" w:space="0" w:color="auto"/>
          </w:divBdr>
        </w:div>
        <w:div w:id="2090540210">
          <w:marLeft w:val="0"/>
          <w:marRight w:val="0"/>
          <w:marTop w:val="0"/>
          <w:marBottom w:val="0"/>
          <w:divBdr>
            <w:top w:val="none" w:sz="0" w:space="0" w:color="auto"/>
            <w:left w:val="none" w:sz="0" w:space="0" w:color="auto"/>
            <w:bottom w:val="none" w:sz="0" w:space="0" w:color="auto"/>
            <w:right w:val="none" w:sz="0" w:space="0" w:color="auto"/>
          </w:divBdr>
        </w:div>
        <w:div w:id="1535998346">
          <w:marLeft w:val="0"/>
          <w:marRight w:val="0"/>
          <w:marTop w:val="0"/>
          <w:marBottom w:val="0"/>
          <w:divBdr>
            <w:top w:val="none" w:sz="0" w:space="0" w:color="auto"/>
            <w:left w:val="none" w:sz="0" w:space="0" w:color="auto"/>
            <w:bottom w:val="none" w:sz="0" w:space="0" w:color="auto"/>
            <w:right w:val="none" w:sz="0" w:space="0" w:color="auto"/>
          </w:divBdr>
        </w:div>
        <w:div w:id="1067919983">
          <w:marLeft w:val="0"/>
          <w:marRight w:val="0"/>
          <w:marTop w:val="0"/>
          <w:marBottom w:val="0"/>
          <w:divBdr>
            <w:top w:val="none" w:sz="0" w:space="0" w:color="auto"/>
            <w:left w:val="none" w:sz="0" w:space="0" w:color="auto"/>
            <w:bottom w:val="none" w:sz="0" w:space="0" w:color="auto"/>
            <w:right w:val="none" w:sz="0" w:space="0" w:color="auto"/>
          </w:divBdr>
        </w:div>
        <w:div w:id="113137419">
          <w:marLeft w:val="0"/>
          <w:marRight w:val="0"/>
          <w:marTop w:val="0"/>
          <w:marBottom w:val="0"/>
          <w:divBdr>
            <w:top w:val="none" w:sz="0" w:space="0" w:color="auto"/>
            <w:left w:val="none" w:sz="0" w:space="0" w:color="auto"/>
            <w:bottom w:val="none" w:sz="0" w:space="0" w:color="auto"/>
            <w:right w:val="none" w:sz="0" w:space="0" w:color="auto"/>
          </w:divBdr>
        </w:div>
      </w:divsChild>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464468406">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27206474">
      <w:bodyDiv w:val="1"/>
      <w:marLeft w:val="0"/>
      <w:marRight w:val="0"/>
      <w:marTop w:val="0"/>
      <w:marBottom w:val="0"/>
      <w:divBdr>
        <w:top w:val="none" w:sz="0" w:space="0" w:color="auto"/>
        <w:left w:val="none" w:sz="0" w:space="0" w:color="auto"/>
        <w:bottom w:val="none" w:sz="0" w:space="0" w:color="auto"/>
        <w:right w:val="none" w:sz="0" w:space="0" w:color="auto"/>
      </w:divBdr>
    </w:div>
    <w:div w:id="1556743476">
      <w:bodyDiv w:val="1"/>
      <w:marLeft w:val="0"/>
      <w:marRight w:val="0"/>
      <w:marTop w:val="0"/>
      <w:marBottom w:val="0"/>
      <w:divBdr>
        <w:top w:val="none" w:sz="0" w:space="0" w:color="auto"/>
        <w:left w:val="none" w:sz="0" w:space="0" w:color="auto"/>
        <w:bottom w:val="none" w:sz="0" w:space="0" w:color="auto"/>
        <w:right w:val="none" w:sz="0" w:space="0" w:color="auto"/>
      </w:divBdr>
    </w:div>
    <w:div w:id="1565794541">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5972">
      <w:bodyDiv w:val="1"/>
      <w:marLeft w:val="0"/>
      <w:marRight w:val="0"/>
      <w:marTop w:val="0"/>
      <w:marBottom w:val="0"/>
      <w:divBdr>
        <w:top w:val="none" w:sz="0" w:space="0" w:color="auto"/>
        <w:left w:val="none" w:sz="0" w:space="0" w:color="auto"/>
        <w:bottom w:val="none" w:sz="0" w:space="0" w:color="auto"/>
        <w:right w:val="none" w:sz="0" w:space="0" w:color="auto"/>
      </w:divBdr>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659454468">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1921731">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775435870">
      <w:bodyDiv w:val="1"/>
      <w:marLeft w:val="0"/>
      <w:marRight w:val="0"/>
      <w:marTop w:val="0"/>
      <w:marBottom w:val="0"/>
      <w:divBdr>
        <w:top w:val="none" w:sz="0" w:space="0" w:color="auto"/>
        <w:left w:val="none" w:sz="0" w:space="0" w:color="auto"/>
        <w:bottom w:val="none" w:sz="0" w:space="0" w:color="auto"/>
        <w:right w:val="none" w:sz="0" w:space="0" w:color="auto"/>
      </w:divBdr>
    </w:div>
    <w:div w:id="1783110324">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66863399">
      <w:bodyDiv w:val="1"/>
      <w:marLeft w:val="0"/>
      <w:marRight w:val="0"/>
      <w:marTop w:val="0"/>
      <w:marBottom w:val="0"/>
      <w:divBdr>
        <w:top w:val="none" w:sz="0" w:space="0" w:color="auto"/>
        <w:left w:val="none" w:sz="0" w:space="0" w:color="auto"/>
        <w:bottom w:val="none" w:sz="0" w:space="0" w:color="auto"/>
        <w:right w:val="none" w:sz="0" w:space="0" w:color="auto"/>
      </w:divBdr>
    </w:div>
    <w:div w:id="1876579697">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32814090">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44990646">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67349091">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36733176">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76512246">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13358605">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1341034">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Covenant_(law)" TargetMode="External"/><Relationship Id="rId20" Type="http://schemas.openxmlformats.org/officeDocument/2006/relationships/hyperlink" Target="https://www.ethereum.org/" TargetMode="External"/><Relationship Id="rId21" Type="http://schemas.openxmlformats.org/officeDocument/2006/relationships/image" Target="media/image3.tiff"/><Relationship Id="rId22" Type="http://schemas.openxmlformats.org/officeDocument/2006/relationships/hyperlink" Target="http://www.bitcoin86.com/news/8549.html" TargetMode="External"/><Relationship Id="rId23" Type="http://schemas.openxmlformats.org/officeDocument/2006/relationships/image" Target="media/image4.tiff"/><Relationship Id="rId24" Type="http://schemas.openxmlformats.org/officeDocument/2006/relationships/image" Target="media/image5.tiff"/><Relationship Id="rId25" Type="http://schemas.openxmlformats.org/officeDocument/2006/relationships/image" Target="media/image6.tiff"/><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hyperlink" Target="https://bitcointalk.org/index.php?topic=278122.0" TargetMode="External"/><Relationship Id="rId11" Type="http://schemas.openxmlformats.org/officeDocument/2006/relationships/hyperlink" Target="http://hackingdistributed.com/2014/11/30/reasonable-bitcoin-security-precautions/" TargetMode="External"/><Relationship Id="rId12" Type="http://schemas.openxmlformats.org/officeDocument/2006/relationships/hyperlink" Target="http://fc16.ifca.ai/bitcoin/papers/MES16.pdf" TargetMode="External"/><Relationship Id="rId13" Type="http://schemas.openxmlformats.org/officeDocument/2006/relationships/hyperlink" Target="https://en.wikipedia.org/wiki/Covenant_(law)" TargetMode="External"/><Relationship Id="rId14" Type="http://schemas.openxmlformats.org/officeDocument/2006/relationships/hyperlink" Target="https://bitcointalk.org/index.php?topic=278122.0" TargetMode="External"/><Relationship Id="rId15" Type="http://schemas.openxmlformats.org/officeDocument/2006/relationships/hyperlink" Target="http://www.wanbizu.com/news/" TargetMode="External"/><Relationship Id="rId16" Type="http://schemas.openxmlformats.org/officeDocument/2006/relationships/hyperlink" Target="http://www.8btc.com/device-democracy-saving-the-future-of-the-internet-of-things" TargetMode="External"/><Relationship Id="rId17" Type="http://schemas.openxmlformats.org/officeDocument/2006/relationships/hyperlink" Target="http://8btc.com/article-44-1.html" TargetMode="External"/><Relationship Id="rId18" Type="http://schemas.openxmlformats.org/officeDocument/2006/relationships/image" Target="media/image2.png"/><Relationship Id="rId19" Type="http://schemas.openxmlformats.org/officeDocument/2006/relationships/hyperlink" Target="http://www.koomey.com/post/832337433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hyperlink" Target="http://hackingdistributed.com/2014/11/30/reasonable-bitcoin-security-precautions/" TargetMode="External"/><Relationship Id="rId8" Type="http://schemas.openxmlformats.org/officeDocument/2006/relationships/hyperlink" Target="http://fc16.ifca.ai/bitcoin/papers/MES16.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0F9370-8BB7-204B-8235-DDC5A5036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37</Pages>
  <Words>5304</Words>
  <Characters>30236</Characters>
  <Application>Microsoft Macintosh Word</Application>
  <DocSecurity>0</DocSecurity>
  <Lines>251</Lines>
  <Paragraphs>70</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35470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cp:revision>
  <dcterms:created xsi:type="dcterms:W3CDTF">2016-04-21T09:11:00Z</dcterms:created>
  <dcterms:modified xsi:type="dcterms:W3CDTF">2016-04-21T09:20:00Z</dcterms:modified>
</cp:coreProperties>
</file>